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C1356D" w14:textId="18B46C1C" w:rsidR="002A75EF" w:rsidRPr="00CB63AB" w:rsidRDefault="00756FBF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Machine Learning tools </w:t>
      </w:r>
      <w:r w:rsidR="009373DD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to assist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the a</w:t>
      </w:r>
      <w:r w:rsidR="00351FD6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n</w:t>
      </w:r>
      <w:r w:rsidR="0016658F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alysis of </w:t>
      </w:r>
      <w:r w:rsidR="00B830AF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complex rotational spectra of chemical mixtures </w:t>
      </w:r>
    </w:p>
    <w:p w14:paraId="0CC1356E" w14:textId="4DEAE883" w:rsidR="002A75EF" w:rsidRPr="00D8078C" w:rsidRDefault="00967AAD">
      <w:pPr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val="es-ES"/>
        </w:rPr>
      </w:pPr>
      <w:r w:rsidRPr="00D8078C">
        <w:rPr>
          <w:rFonts w:ascii="Times New Roman" w:eastAsia="Times New Roman" w:hAnsi="Times New Roman" w:cs="Times New Roman"/>
          <w:i/>
          <w:iCs/>
          <w:sz w:val="24"/>
          <w:szCs w:val="24"/>
          <w:lang w:val="es-ES"/>
        </w:rPr>
        <w:t>D</w:t>
      </w:r>
      <w:r w:rsidR="002B7118" w:rsidRPr="00D8078C">
        <w:rPr>
          <w:rFonts w:ascii="Times New Roman" w:eastAsia="Times New Roman" w:hAnsi="Times New Roman" w:cs="Times New Roman"/>
          <w:i/>
          <w:iCs/>
          <w:sz w:val="24"/>
          <w:szCs w:val="24"/>
          <w:lang w:val="es-ES"/>
        </w:rPr>
        <w:t>.</w:t>
      </w:r>
      <w:r w:rsidRPr="00D8078C">
        <w:rPr>
          <w:rFonts w:ascii="Times New Roman" w:eastAsia="Times New Roman" w:hAnsi="Times New Roman" w:cs="Times New Roman"/>
          <w:i/>
          <w:iCs/>
          <w:sz w:val="24"/>
          <w:szCs w:val="24"/>
          <w:lang w:val="es-ES"/>
        </w:rPr>
        <w:t xml:space="preserve"> Y</w:t>
      </w:r>
      <w:r w:rsidR="00BF62E9" w:rsidRPr="00D8078C">
        <w:rPr>
          <w:rFonts w:ascii="Times New Roman" w:eastAsia="Times New Roman" w:hAnsi="Times New Roman" w:cs="Times New Roman"/>
          <w:i/>
          <w:iCs/>
          <w:sz w:val="24"/>
          <w:szCs w:val="24"/>
          <w:lang w:val="es-ES"/>
        </w:rPr>
        <w:t>é</w:t>
      </w:r>
      <w:r w:rsidRPr="00D8078C">
        <w:rPr>
          <w:rFonts w:ascii="Times New Roman" w:eastAsia="Times New Roman" w:hAnsi="Times New Roman" w:cs="Times New Roman"/>
          <w:i/>
          <w:iCs/>
          <w:sz w:val="24"/>
          <w:szCs w:val="24"/>
          <w:lang w:val="es-ES"/>
        </w:rPr>
        <w:t>lamo</w:t>
      </w:r>
      <w:r w:rsidR="00BF62E9" w:rsidRPr="00D8078C">
        <w:rPr>
          <w:rFonts w:ascii="Times New Roman" w:eastAsia="Times New Roman" w:hAnsi="Times New Roman" w:cs="Times New Roman"/>
          <w:i/>
          <w:iCs/>
          <w:sz w:val="24"/>
          <w:szCs w:val="24"/>
          <w:lang w:val="es-ES"/>
        </w:rPr>
        <w:t>s</w:t>
      </w:r>
      <w:r w:rsidRPr="00D8078C">
        <w:rPr>
          <w:rFonts w:ascii="Times New Roman" w:eastAsia="Times New Roman" w:hAnsi="Times New Roman" w:cs="Times New Roman"/>
          <w:i/>
          <w:iCs/>
          <w:sz w:val="24"/>
          <w:szCs w:val="24"/>
          <w:lang w:val="es-ES"/>
        </w:rPr>
        <w:t xml:space="preserve">, </w:t>
      </w:r>
      <w:r w:rsidR="00F4622E" w:rsidRPr="00D8078C">
        <w:rPr>
          <w:rFonts w:ascii="Times New Roman" w:eastAsia="Times New Roman" w:hAnsi="Times New Roman" w:cs="Times New Roman"/>
          <w:i/>
          <w:iCs/>
          <w:sz w:val="24"/>
          <w:szCs w:val="24"/>
          <w:lang w:val="es-ES"/>
        </w:rPr>
        <w:t>Z</w:t>
      </w:r>
      <w:r w:rsidR="002B7118" w:rsidRPr="00D8078C">
        <w:rPr>
          <w:rFonts w:ascii="Times New Roman" w:eastAsia="Times New Roman" w:hAnsi="Times New Roman" w:cs="Times New Roman"/>
          <w:i/>
          <w:iCs/>
          <w:sz w:val="24"/>
          <w:szCs w:val="24"/>
          <w:lang w:val="es-ES"/>
        </w:rPr>
        <w:t>.</w:t>
      </w:r>
      <w:r w:rsidR="00F4622E" w:rsidRPr="00D8078C">
        <w:rPr>
          <w:rFonts w:ascii="Times New Roman" w:eastAsia="Times New Roman" w:hAnsi="Times New Roman" w:cs="Times New Roman"/>
          <w:i/>
          <w:iCs/>
          <w:sz w:val="24"/>
          <w:szCs w:val="24"/>
          <w:lang w:val="es-ES"/>
        </w:rPr>
        <w:t xml:space="preserve"> Wang, </w:t>
      </w:r>
      <w:r w:rsidRPr="00D8078C">
        <w:rPr>
          <w:rFonts w:ascii="Times New Roman" w:eastAsia="Times New Roman" w:hAnsi="Times New Roman" w:cs="Times New Roman"/>
          <w:i/>
          <w:iCs/>
          <w:sz w:val="24"/>
          <w:szCs w:val="24"/>
          <w:lang w:val="es-ES"/>
        </w:rPr>
        <w:t>C</w:t>
      </w:r>
      <w:r w:rsidR="002B7118" w:rsidRPr="00D8078C">
        <w:rPr>
          <w:rFonts w:ascii="Times New Roman" w:eastAsia="Times New Roman" w:hAnsi="Times New Roman" w:cs="Times New Roman"/>
          <w:i/>
          <w:iCs/>
          <w:sz w:val="24"/>
          <w:szCs w:val="24"/>
          <w:lang w:val="es-ES"/>
        </w:rPr>
        <w:t>.</w:t>
      </w:r>
      <w:r w:rsidRPr="00D8078C">
        <w:rPr>
          <w:rFonts w:ascii="Times New Roman" w:eastAsia="Times New Roman" w:hAnsi="Times New Roman" w:cs="Times New Roman"/>
          <w:i/>
          <w:iCs/>
          <w:sz w:val="24"/>
          <w:szCs w:val="24"/>
          <w:lang w:val="es-ES"/>
        </w:rPr>
        <w:t xml:space="preserve"> Calabres</w:t>
      </w:r>
      <w:r w:rsidR="00BF62E9" w:rsidRPr="00D8078C">
        <w:rPr>
          <w:rFonts w:ascii="Times New Roman" w:eastAsia="Times New Roman" w:hAnsi="Times New Roman" w:cs="Times New Roman"/>
          <w:i/>
          <w:iCs/>
          <w:sz w:val="24"/>
          <w:szCs w:val="24"/>
          <w:lang w:val="es-ES"/>
        </w:rPr>
        <w:t>e,</w:t>
      </w:r>
      <w:r w:rsidR="00F125EA" w:rsidRPr="00D8078C">
        <w:rPr>
          <w:rFonts w:ascii="Times New Roman" w:eastAsia="Times New Roman" w:hAnsi="Times New Roman" w:cs="Times New Roman"/>
          <w:i/>
          <w:iCs/>
          <w:sz w:val="24"/>
          <w:szCs w:val="24"/>
          <w:lang w:val="es-ES"/>
        </w:rPr>
        <w:t xml:space="preserve"> C</w:t>
      </w:r>
      <w:r w:rsidR="00D8078C" w:rsidRPr="00D8078C">
        <w:rPr>
          <w:rFonts w:ascii="Times New Roman" w:eastAsia="Times New Roman" w:hAnsi="Times New Roman" w:cs="Times New Roman"/>
          <w:i/>
          <w:iCs/>
          <w:sz w:val="24"/>
          <w:szCs w:val="24"/>
          <w:lang w:val="es-ES"/>
        </w:rPr>
        <w:t>.</w:t>
      </w:r>
      <w:r w:rsidR="00F125EA" w:rsidRPr="00D8078C">
        <w:rPr>
          <w:rFonts w:ascii="Times New Roman" w:eastAsia="Times New Roman" w:hAnsi="Times New Roman" w:cs="Times New Roman"/>
          <w:i/>
          <w:iCs/>
          <w:sz w:val="24"/>
          <w:szCs w:val="24"/>
          <w:lang w:val="es-ES"/>
        </w:rPr>
        <w:t xml:space="preserve"> Bermúde</w:t>
      </w:r>
      <w:r w:rsidR="00BF62E9" w:rsidRPr="00D8078C">
        <w:rPr>
          <w:rFonts w:ascii="Times New Roman" w:eastAsia="Times New Roman" w:hAnsi="Times New Roman" w:cs="Times New Roman"/>
          <w:i/>
          <w:iCs/>
          <w:sz w:val="24"/>
          <w:szCs w:val="24"/>
          <w:lang w:val="es-ES"/>
        </w:rPr>
        <w:t>z</w:t>
      </w:r>
    </w:p>
    <w:p w14:paraId="0CC1356F" w14:textId="45FD85A9" w:rsidR="002A75EF" w:rsidRPr="00CB63AB" w:rsidRDefault="00CB7F15">
      <w:pPr>
        <w:pBdr>
          <w:bottom w:val="single" w:sz="12" w:space="1" w:color="000000"/>
        </w:pBdr>
        <w:jc w:val="center"/>
        <w:rPr>
          <w:rFonts w:ascii="Times New Roman" w:eastAsia="Times New Roman" w:hAnsi="Times New Roman" w:cs="Times New Roman"/>
          <w:i/>
          <w:iCs/>
          <w:sz w:val="15"/>
          <w:szCs w:val="15"/>
          <w:lang w:val="en-US"/>
        </w:rPr>
      </w:pPr>
      <w:r w:rsidRPr="00E95FBF">
        <w:rPr>
          <w:rStyle w:val="s9"/>
          <w:rFonts w:ascii="Times New Roman" w:hAnsi="Times New Roman" w:cs="Times New Roman"/>
          <w:i/>
          <w:iCs/>
          <w:color w:val="000000"/>
          <w:sz w:val="15"/>
          <w:szCs w:val="15"/>
        </w:rPr>
        <w:t>Departamento de Química Física y Química Inorgánica, Facultad de Ciencias — I.U. CINQUIMA.</w:t>
      </w:r>
      <w:r w:rsidRPr="00E95FBF">
        <w:rPr>
          <w:rStyle w:val="apple-converted-space"/>
          <w:rFonts w:ascii="Times New Roman" w:hAnsi="Times New Roman" w:cs="Times New Roman"/>
          <w:i/>
          <w:iCs/>
          <w:color w:val="000000"/>
          <w:sz w:val="15"/>
          <w:szCs w:val="15"/>
        </w:rPr>
        <w:t> </w:t>
      </w:r>
      <w:r w:rsidRPr="00CB63AB">
        <w:rPr>
          <w:rStyle w:val="s9"/>
          <w:rFonts w:ascii="Times New Roman" w:hAnsi="Times New Roman" w:cs="Times New Roman"/>
          <w:i/>
          <w:iCs/>
          <w:color w:val="000000"/>
          <w:sz w:val="15"/>
          <w:szCs w:val="15"/>
          <w:lang w:val="en-US"/>
        </w:rPr>
        <w:t>Paseo de Belén 7,</w:t>
      </w:r>
      <w:r w:rsidRPr="00CB63AB">
        <w:rPr>
          <w:rStyle w:val="apple-converted-space"/>
          <w:rFonts w:ascii="Times New Roman" w:hAnsi="Times New Roman" w:cs="Times New Roman"/>
          <w:i/>
          <w:iCs/>
          <w:color w:val="000000"/>
          <w:sz w:val="15"/>
          <w:szCs w:val="15"/>
          <w:lang w:val="en-US"/>
        </w:rPr>
        <w:t> </w:t>
      </w:r>
      <w:r w:rsidRPr="00CB63AB">
        <w:rPr>
          <w:rStyle w:val="s9"/>
          <w:rFonts w:ascii="Times New Roman" w:hAnsi="Times New Roman" w:cs="Times New Roman"/>
          <w:i/>
          <w:iCs/>
          <w:color w:val="000000"/>
          <w:sz w:val="15"/>
          <w:szCs w:val="15"/>
          <w:lang w:val="en-US"/>
        </w:rPr>
        <w:t>47011 Valladolid, Spain</w:t>
      </w:r>
    </w:p>
    <w:p w14:paraId="0CC13570" w14:textId="77777777" w:rsidR="002A75EF" w:rsidRPr="00CB63AB" w:rsidRDefault="002A75EF" w:rsidP="000D7C0F">
      <w:pPr>
        <w:pBdr>
          <w:bottom w:val="single" w:sz="12" w:space="1" w:color="000000"/>
        </w:pBdr>
        <w:rPr>
          <w:rFonts w:ascii="Times New Roman" w:eastAsia="Times New Roman" w:hAnsi="Times New Roman" w:cs="Times New Roman"/>
          <w:i/>
          <w:iCs/>
          <w:sz w:val="10"/>
          <w:szCs w:val="10"/>
          <w:lang w:val="en-US"/>
        </w:rPr>
      </w:pPr>
    </w:p>
    <w:p w14:paraId="1CEAC405" w14:textId="655FD752" w:rsidR="00941C8F" w:rsidRDefault="005D3C78" w:rsidP="000836F1">
      <w:pPr>
        <w:jc w:val="both"/>
        <w:rPr>
          <w:rFonts w:ascii="Times New Roman" w:eastAsia="Times New Roman" w:hAnsi="Times New Roman" w:cs="Times New Roman"/>
          <w:color w:val="1A1A1A"/>
          <w:sz w:val="24"/>
          <w:szCs w:val="24"/>
          <w:lang w:val="en-US"/>
        </w:rPr>
      </w:pPr>
      <w:proofErr w:type="spellStart"/>
      <w:r w:rsidRPr="005D3C78">
        <w:rPr>
          <w:rFonts w:ascii="Times New Roman" w:hAnsi="Times New Roman" w:cs="Times New Roman"/>
          <w:color w:val="000000"/>
          <w:sz w:val="24"/>
          <w:szCs w:val="24"/>
        </w:rPr>
        <w:t>Broadband</w:t>
      </w:r>
      <w:proofErr w:type="spellEnd"/>
      <w:r w:rsidRPr="005D3C7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D3C78">
        <w:rPr>
          <w:rFonts w:ascii="Times New Roman" w:hAnsi="Times New Roman" w:cs="Times New Roman"/>
          <w:color w:val="000000"/>
          <w:sz w:val="24"/>
          <w:szCs w:val="24"/>
        </w:rPr>
        <w:t>chirped</w:t>
      </w:r>
      <w:proofErr w:type="spellEnd"/>
      <w:r w:rsidRPr="005D3C78">
        <w:rPr>
          <w:rFonts w:ascii="Times New Roman" w:hAnsi="Times New Roman" w:cs="Times New Roman"/>
          <w:color w:val="000000"/>
          <w:sz w:val="24"/>
          <w:szCs w:val="24"/>
        </w:rPr>
        <w:t xml:space="preserve"> pulse Fourier </w:t>
      </w:r>
      <w:proofErr w:type="spellStart"/>
      <w:r w:rsidRPr="005D3C78">
        <w:rPr>
          <w:rFonts w:ascii="Times New Roman" w:hAnsi="Times New Roman" w:cs="Times New Roman"/>
          <w:color w:val="000000"/>
          <w:sz w:val="24"/>
          <w:szCs w:val="24"/>
        </w:rPr>
        <w:t>Transform</w:t>
      </w:r>
      <w:proofErr w:type="spellEnd"/>
      <w:r w:rsidRPr="005D3C7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D3C78">
        <w:rPr>
          <w:rFonts w:ascii="Times New Roman" w:hAnsi="Times New Roman" w:cs="Times New Roman"/>
          <w:color w:val="000000"/>
          <w:sz w:val="24"/>
          <w:szCs w:val="24"/>
        </w:rPr>
        <w:t>microwave</w:t>
      </w:r>
      <w:proofErr w:type="spellEnd"/>
      <w:r w:rsidRPr="005D3C7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D3C78">
        <w:rPr>
          <w:rFonts w:ascii="Times New Roman" w:hAnsi="Times New Roman" w:cs="Times New Roman"/>
          <w:color w:val="000000"/>
          <w:sz w:val="24"/>
          <w:szCs w:val="24"/>
        </w:rPr>
        <w:t>spectroscopy</w:t>
      </w:r>
      <w:proofErr w:type="spellEnd"/>
      <w:r w:rsidR="00941C8F" w:rsidRPr="005D3C7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enable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s</w:t>
      </w:r>
      <w:r w:rsidR="00941C8F" w:rsidRPr="005D3C7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the collection of large bandwidth spectrum in a single shot [1]</w:t>
      </w:r>
      <w:r w:rsidR="00E91D86">
        <w:rPr>
          <w:rFonts w:ascii="Times New Roman" w:eastAsia="Times New Roman" w:hAnsi="Times New Roman" w:cs="Times New Roman"/>
          <w:sz w:val="24"/>
          <w:szCs w:val="24"/>
          <w:lang w:val="en-US"/>
        </w:rPr>
        <w:t>,</w:t>
      </w:r>
      <w:r w:rsidR="00941C8F" w:rsidRPr="005D3C7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E91D8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increasing </w:t>
      </w:r>
      <w:r w:rsidR="00941C8F" w:rsidRPr="005D3C7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the speed of the spectral accumulation </w:t>
      </w:r>
      <w:r w:rsidR="0064220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and allowing </w:t>
      </w:r>
      <w:r w:rsidR="00006AC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the </w:t>
      </w:r>
      <w:r w:rsidR="00941C8F" w:rsidRPr="005D3C7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study </w:t>
      </w:r>
      <w:r w:rsidR="0064220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of </w:t>
      </w:r>
      <w:r w:rsidR="00941C8F" w:rsidRPr="005D3C7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more complex species and chemical mixtures. </w:t>
      </w:r>
      <w:r w:rsidR="00C4615E">
        <w:rPr>
          <w:rFonts w:ascii="Times New Roman" w:eastAsia="Times New Roman" w:hAnsi="Times New Roman" w:cs="Times New Roman"/>
          <w:sz w:val="24"/>
          <w:szCs w:val="24"/>
          <w:lang w:val="en-US"/>
        </w:rPr>
        <w:t>However, the possibility of averaging millions of</w:t>
      </w:r>
      <w:r w:rsidR="002C021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spectra makes</w:t>
      </w:r>
      <w:r w:rsidR="006727B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941C8F" w:rsidRPr="005D3C78">
        <w:rPr>
          <w:rFonts w:ascii="Times New Roman" w:eastAsia="Times New Roman" w:hAnsi="Times New Roman" w:cs="Times New Roman"/>
          <w:sz w:val="24"/>
          <w:szCs w:val="24"/>
          <w:lang w:val="en-US"/>
        </w:rPr>
        <w:t>rotational analysis</w:t>
      </w:r>
      <w:r w:rsidR="002C021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challenging</w:t>
      </w:r>
      <w:r w:rsidR="00941C8F" w:rsidRPr="005D3C78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 xml:space="preserve">, even with precise quantum chemical predictions. </w:t>
      </w:r>
      <w:r w:rsidR="00A64B68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>To address this</w:t>
      </w:r>
      <w:r w:rsidR="00941C8F" w:rsidRPr="005D3C78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>, different approaches appeared to assist the spectral analysis: AUTOFIT algorithm relies on transition frequencies and Hamiltonian fitting [</w:t>
      </w:r>
      <w:r w:rsidR="00151568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>2</w:t>
      </w:r>
      <w:r w:rsidR="00941C8F" w:rsidRPr="005D3C78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>], pump-probe methods like Double-Resonance [</w:t>
      </w:r>
      <w:r w:rsidR="00151568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>3</w:t>
      </w:r>
      <w:r w:rsidR="00941C8F" w:rsidRPr="005D3C78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>], or intensity-based methods [</w:t>
      </w:r>
      <w:r w:rsidR="00151568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>4</w:t>
      </w:r>
      <w:r w:rsidR="00941C8F" w:rsidRPr="005D3C78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 xml:space="preserve">]. </w:t>
      </w:r>
    </w:p>
    <w:p w14:paraId="165C5C9D" w14:textId="7CDBF249" w:rsidR="00EA2DCE" w:rsidRDefault="00EA7A9E" w:rsidP="000836F1">
      <w:pPr>
        <w:jc w:val="both"/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</w:pPr>
      <w:r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>Acr</w:t>
      </w:r>
      <w:r w:rsidR="00B67517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 xml:space="preserve">oss this study, we </w:t>
      </w:r>
      <w:r w:rsidR="00751499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>consider</w:t>
      </w:r>
      <w:r w:rsidR="00E604A5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 xml:space="preserve"> intensity-based methods</w:t>
      </w:r>
      <w:r w:rsidR="00751499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 xml:space="preserve"> </w:t>
      </w:r>
      <w:r w:rsidR="00B67517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>fo</w:t>
      </w:r>
      <w:r w:rsidR="004A3F43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 xml:space="preserve">r </w:t>
      </w:r>
      <w:r w:rsidR="001A7760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>spectral</w:t>
      </w:r>
      <w:r w:rsidR="00B67517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 xml:space="preserve"> analysis </w:t>
      </w:r>
      <w:r w:rsidR="00E604A5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>by applying</w:t>
      </w:r>
      <w:r w:rsidR="00006D4E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 xml:space="preserve"> it to mixtures of small gases like SO</w:t>
      </w:r>
      <w:r w:rsidR="00006D4E" w:rsidRPr="00D45686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vertAlign w:val="subscript"/>
          <w:lang w:val="en-US"/>
        </w:rPr>
        <w:t>2</w:t>
      </w:r>
      <w:r w:rsidR="00006D4E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>-</w:t>
      </w:r>
      <w:r w:rsidR="007571BF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>H</w:t>
      </w:r>
      <w:r w:rsidR="007571BF" w:rsidRPr="00D45686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vertAlign w:val="subscript"/>
          <w:lang w:val="en-US"/>
        </w:rPr>
        <w:t>2</w:t>
      </w:r>
      <w:r w:rsidR="007571BF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>O</w:t>
      </w:r>
      <w:r w:rsidR="00006D4E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 xml:space="preserve">. </w:t>
      </w:r>
      <w:r w:rsidR="00CB6228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 xml:space="preserve">Our experimental approach consists </w:t>
      </w:r>
      <w:r w:rsidR="00E52D19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>of</w:t>
      </w:r>
      <w:r w:rsidR="00CB6228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 xml:space="preserve"> taking different </w:t>
      </w:r>
      <w:r w:rsidR="00935072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>spectra of the mixture</w:t>
      </w:r>
      <w:ins w:id="0" w:author="DANIEL YELAMOS DE LAS HERAS" w:date="2026-01-15T09:47:00Z" w16du:dateUtc="2026-01-15T08:47:00Z">
        <w:r w:rsidR="00180FBA" w:rsidRPr="008431EA">
          <w:rPr>
            <w:rFonts w:ascii="Times New Roman" w:eastAsia="Times New Roman" w:hAnsi="Times New Roman" w:cs="Times New Roman"/>
            <w:color w:val="1A1A1A"/>
            <w:sz w:val="24"/>
            <w:szCs w:val="24"/>
            <w:highlight w:val="white"/>
            <w:lang w:val="en-US"/>
          </w:rPr>
          <w:t>,</w:t>
        </w:r>
      </w:ins>
      <w:r w:rsidR="008431EA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 xml:space="preserve"> </w:t>
      </w:r>
      <w:r w:rsidR="00935072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>changing the conditions or the proportion of the gas</w:t>
      </w:r>
      <w:r w:rsidR="003D4EF3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>es</w:t>
      </w:r>
      <w:r w:rsidR="00972F47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 xml:space="preserve"> by adding deuterated water</w:t>
      </w:r>
      <w:r w:rsidR="00935072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 xml:space="preserve">. </w:t>
      </w:r>
      <w:r w:rsidR="001541F5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>The spectral</w:t>
      </w:r>
      <w:r w:rsidR="00A85A40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 xml:space="preserve"> processing</w:t>
      </w:r>
      <w:r w:rsidR="00735B87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 xml:space="preserve"> carries</w:t>
      </w:r>
      <w:r w:rsidR="00830B8E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 xml:space="preserve"> a</w:t>
      </w:r>
      <w:r w:rsidR="007571BF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>n</w:t>
      </w:r>
      <w:r w:rsidR="00830B8E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 xml:space="preserve"> </w:t>
      </w:r>
      <w:r w:rsidR="001541F5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 xml:space="preserve">initial </w:t>
      </w:r>
      <w:r w:rsidR="00830B8E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>data filtering</w:t>
      </w:r>
      <w:r w:rsidR="00AF0AC8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>;</w:t>
      </w:r>
      <w:r w:rsidR="00320081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 xml:space="preserve"> </w:t>
      </w:r>
      <w:r w:rsidR="00AF0AC8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>grouping</w:t>
      </w:r>
      <w:r w:rsidR="007F73CF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 xml:space="preserve"> transitions that remain unperturbed</w:t>
      </w:r>
      <w:r w:rsidR="00AF0AC8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 xml:space="preserve"> w</w:t>
      </w:r>
      <w:r w:rsidR="00DB6E8C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 xml:space="preserve">hen adding </w:t>
      </w:r>
      <w:r w:rsidR="007868D2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>some components,</w:t>
      </w:r>
      <w:r w:rsidR="0046075E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 xml:space="preserve"> or </w:t>
      </w:r>
      <w:r w:rsidR="007F73CF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>the ones that increase</w:t>
      </w:r>
      <w:r w:rsidR="00C0750C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>/</w:t>
      </w:r>
      <w:r w:rsidR="007F73CF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>decrease</w:t>
      </w:r>
      <w:r w:rsidR="00590858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 xml:space="preserve"> </w:t>
      </w:r>
      <w:r w:rsidR="00C0750C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 xml:space="preserve">with the </w:t>
      </w:r>
      <w:r w:rsidR="001A25BE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>changes</w:t>
      </w:r>
      <w:r w:rsidR="007571BF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 xml:space="preserve"> and </w:t>
      </w:r>
      <w:r w:rsidR="003443A1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>selecting</w:t>
      </w:r>
      <w:r w:rsidR="007571BF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 xml:space="preserve"> the ones </w:t>
      </w:r>
      <w:r w:rsidR="00AF0AC8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>of interest.</w:t>
      </w:r>
      <w:r w:rsidR="00A060AD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 xml:space="preserve"> </w:t>
      </w:r>
      <w:r w:rsidR="00847969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>The second step of the filtering</w:t>
      </w:r>
      <w:r w:rsidR="00683E91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 xml:space="preserve"> follows</w:t>
      </w:r>
      <w:r w:rsidR="0010475B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 xml:space="preserve"> the intensity-based methods</w:t>
      </w:r>
      <w:r w:rsidR="00683E91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>:</w:t>
      </w:r>
      <w:r w:rsidR="00E954E4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 xml:space="preserve"> </w:t>
      </w:r>
      <w:r w:rsidR="00D7494E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 xml:space="preserve">to </w:t>
      </w:r>
      <w:r w:rsidR="003443A1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 xml:space="preserve">filter the </w:t>
      </w:r>
      <w:r w:rsidR="00CB2616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>transition</w:t>
      </w:r>
      <w:r w:rsidR="003443A1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>s</w:t>
      </w:r>
      <w:r w:rsidR="00CB2616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 xml:space="preserve"> </w:t>
      </w:r>
      <w:r w:rsidR="003443A1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 xml:space="preserve">in function of the number of </w:t>
      </w:r>
      <w:r w:rsidR="00952F3E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>water molecu</w:t>
      </w:r>
      <w:r w:rsidR="00AD1326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>l</w:t>
      </w:r>
      <w:r w:rsidR="00952F3E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>es</w:t>
      </w:r>
      <w:r w:rsidR="00AD1326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 xml:space="preserve"> that </w:t>
      </w:r>
      <w:r w:rsidR="00683E91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>complexes</w:t>
      </w:r>
      <w:r w:rsidR="00AD1326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 xml:space="preserve"> have in their structure (</w:t>
      </w:r>
      <w:r w:rsidR="004056B6" w:rsidRPr="00B0776B">
        <w:rPr>
          <w:rFonts w:ascii="Times New Roman" w:eastAsia="Times New Roman" w:hAnsi="Times New Roman" w:cs="Times New Roman"/>
          <w:i/>
          <w:iCs/>
          <w:color w:val="1A1A1A"/>
          <w:sz w:val="24"/>
          <w:szCs w:val="24"/>
          <w:highlight w:val="white"/>
          <w:lang w:val="en-US"/>
        </w:rPr>
        <w:t>n</w:t>
      </w:r>
      <w:r w:rsidR="004056B6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 xml:space="preserve"> </w:t>
      </w:r>
      <w:r w:rsidR="007534E0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 xml:space="preserve">in </w:t>
      </w:r>
      <w:r w:rsidR="00B0776B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>the complexes</w:t>
      </w:r>
      <w:r w:rsidR="0036572F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 xml:space="preserve"> like</w:t>
      </w:r>
      <w:r w:rsidR="00B0776B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 xml:space="preserve"> [</w:t>
      </w:r>
      <w:r w:rsidR="005E4DC5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>SO</w:t>
      </w:r>
      <w:r w:rsidR="005E4DC5" w:rsidRPr="00D45686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vertAlign w:val="subscript"/>
          <w:lang w:val="en-US"/>
        </w:rPr>
        <w:t>2</w:t>
      </w:r>
      <w:r w:rsidR="00B0776B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>]</w:t>
      </w:r>
      <w:r w:rsidR="00B0776B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vertAlign w:val="subscript"/>
          <w:lang w:val="en-US"/>
        </w:rPr>
        <w:t>m</w:t>
      </w:r>
      <w:r w:rsidR="00B0776B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>[</w:t>
      </w:r>
      <w:proofErr w:type="gramStart"/>
      <w:r w:rsidR="005E4DC5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>H</w:t>
      </w:r>
      <w:r w:rsidR="005E4DC5" w:rsidRPr="00D45686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vertAlign w:val="subscript"/>
          <w:lang w:val="en-US"/>
        </w:rPr>
        <w:t>2</w:t>
      </w:r>
      <w:r w:rsidR="005E4DC5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>O</w:t>
      </w:r>
      <w:r w:rsidR="00B0776B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>]</w:t>
      </w:r>
      <w:r w:rsidR="00B0776B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vertAlign w:val="subscript"/>
          <w:lang w:val="en-US"/>
        </w:rPr>
        <w:t>n</w:t>
      </w:r>
      <w:proofErr w:type="gramEnd"/>
      <w:r w:rsidR="00B0776B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>)</w:t>
      </w:r>
      <w:r w:rsidR="0036572F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>.</w:t>
      </w:r>
      <w:r w:rsidR="003B1EB3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 xml:space="preserve"> </w:t>
      </w:r>
      <w:r w:rsidR="00E41456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>On top of that, w</w:t>
      </w:r>
      <w:r w:rsidR="003B1EB3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>e propose</w:t>
      </w:r>
      <w:r w:rsidR="000D3A40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 xml:space="preserve"> to go further and to</w:t>
      </w:r>
      <w:r w:rsidR="003B1EB3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 xml:space="preserve"> </w:t>
      </w:r>
      <w:r w:rsidR="003F1460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>implement</w:t>
      </w:r>
      <w:r w:rsidR="00D50CA6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 xml:space="preserve"> Machine </w:t>
      </w:r>
      <w:r w:rsidR="000A4489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>Learning</w:t>
      </w:r>
      <w:r w:rsidR="00D50CA6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 xml:space="preserve"> tools to cluster transitions into different</w:t>
      </w:r>
      <w:r w:rsidR="00A30730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 xml:space="preserve"> </w:t>
      </w:r>
      <w:r w:rsidR="00823A92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 xml:space="preserve">groups </w:t>
      </w:r>
      <w:r w:rsidR="00AC41E4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>and separate them in function of how they react with the experimental conditions</w:t>
      </w:r>
      <w:r w:rsidR="004F1880"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  <w:t>.</w:t>
      </w:r>
    </w:p>
    <w:p w14:paraId="61A60A48" w14:textId="0ADF2198" w:rsidR="003E454B" w:rsidRPr="00A0793C" w:rsidRDefault="00AC56F1" w:rsidP="00A0793C">
      <w:pPr>
        <w:jc w:val="center"/>
        <w:rPr>
          <w:rFonts w:ascii="Times New Roman" w:eastAsia="Times New Roman" w:hAnsi="Times New Roman" w:cs="Times New Roman"/>
          <w:color w:val="1A1A1A"/>
          <w:sz w:val="24"/>
          <w:szCs w:val="24"/>
          <w:highlight w:val="white"/>
          <w:lang w:val="en-US"/>
        </w:rPr>
      </w:pPr>
      <w:r>
        <w:rPr>
          <w:rFonts w:ascii="Times New Roman" w:eastAsia="Times New Roman" w:hAnsi="Times New Roman" w:cs="Times New Roman"/>
          <w:noProof/>
          <w:color w:val="1A1A1A"/>
          <w:sz w:val="24"/>
          <w:szCs w:val="24"/>
          <w:lang w:val="en-US"/>
        </w:rPr>
        <w:drawing>
          <wp:inline distT="0" distB="0" distL="0" distR="0" wp14:anchorId="531DD6E4" wp14:editId="6F9955CC">
            <wp:extent cx="6129820" cy="1881266"/>
            <wp:effectExtent l="0" t="0" r="4445" b="0"/>
            <wp:docPr id="728446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4691" name="Imagen 72844691"/>
                    <pic:cNvPicPr/>
                  </pic:nvPicPr>
                  <pic:blipFill rotWithShape="1">
                    <a:blip r:embed="rId6"/>
                    <a:srcRect l="4357" t="15597" r="6577" b="11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8205" cy="1969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12970" w14:textId="2717B2E5" w:rsidR="009841A3" w:rsidRPr="001A0B23" w:rsidRDefault="00967AAD" w:rsidP="001A0B23">
      <w:pPr>
        <w:pBdr>
          <w:bottom w:val="single" w:sz="12" w:space="1" w:color="000000"/>
        </w:pBdr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val="en-US"/>
        </w:rPr>
      </w:pPr>
      <w:r w:rsidRPr="00F125EA">
        <w:rPr>
          <w:rFonts w:ascii="Times New Roman" w:eastAsia="Times New Roman" w:hAnsi="Times New Roman" w:cs="Times New Roman"/>
          <w:b/>
          <w:bCs/>
          <w:sz w:val="20"/>
          <w:szCs w:val="20"/>
          <w:lang w:val="en-US"/>
        </w:rPr>
        <w:t>REFERENCES</w:t>
      </w:r>
    </w:p>
    <w:p w14:paraId="73A0A94C" w14:textId="29ADA044" w:rsidR="008C256A" w:rsidRPr="00F125EA" w:rsidRDefault="008C256A">
      <w:pPr>
        <w:jc w:val="both"/>
        <w:rPr>
          <w:rFonts w:ascii="Times New Roman" w:eastAsia="Times New Roman" w:hAnsi="Times New Roman" w:cs="Times New Roman"/>
          <w:sz w:val="20"/>
          <w:szCs w:val="20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0"/>
          <w:szCs w:val="20"/>
          <w:lang w:val="en-US"/>
        </w:rPr>
        <w:t>[</w:t>
      </w:r>
      <w:r w:rsidR="001A0B23">
        <w:rPr>
          <w:rFonts w:ascii="Times New Roman" w:eastAsia="Times New Roman" w:hAnsi="Times New Roman" w:cs="Times New Roman"/>
          <w:sz w:val="20"/>
          <w:szCs w:val="20"/>
          <w:lang w:val="en-US"/>
        </w:rPr>
        <w:t>1</w:t>
      </w:r>
      <w:r w:rsidRPr="00620B89">
        <w:rPr>
          <w:rFonts w:ascii="Times New Roman" w:eastAsia="Times New Roman" w:hAnsi="Times New Roman" w:cs="Times New Roman"/>
          <w:sz w:val="20"/>
          <w:szCs w:val="20"/>
          <w:lang w:val="en-US"/>
        </w:rPr>
        <w:t>]</w:t>
      </w:r>
      <w:r w:rsidR="00620B89" w:rsidRPr="00620B89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 </w:t>
      </w:r>
      <w:r w:rsidR="00620B89" w:rsidRPr="00CB63AB">
        <w:rPr>
          <w:rFonts w:ascii="Times New Roman" w:hAnsi="Times New Roman" w:cs="Times New Roman"/>
          <w:color w:val="1A1A1A"/>
          <w:sz w:val="20"/>
          <w:szCs w:val="20"/>
          <w:shd w:val="clear" w:color="auto" w:fill="FFFFFF"/>
          <w:lang w:val="en-US"/>
        </w:rPr>
        <w:t>G. B. Park</w:t>
      </w:r>
      <w:r w:rsidR="00620B89" w:rsidRPr="00CB63AB">
        <w:rPr>
          <w:rStyle w:val="al-author-delim"/>
          <w:rFonts w:ascii="Times New Roman" w:hAnsi="Times New Roman" w:cs="Times New Roman"/>
          <w:color w:val="1A1A1A"/>
          <w:sz w:val="20"/>
          <w:szCs w:val="20"/>
          <w:bdr w:val="none" w:sz="0" w:space="0" w:color="auto" w:frame="1"/>
          <w:lang w:val="en-US"/>
        </w:rPr>
        <w:t>,</w:t>
      </w:r>
      <w:r w:rsidR="00620B89" w:rsidRPr="00CB63AB">
        <w:rPr>
          <w:rStyle w:val="apple-converted-space"/>
          <w:rFonts w:ascii="Times New Roman" w:hAnsi="Times New Roman" w:cs="Times New Roman"/>
          <w:color w:val="1A1A1A"/>
          <w:sz w:val="20"/>
          <w:szCs w:val="20"/>
          <w:bdr w:val="none" w:sz="0" w:space="0" w:color="auto" w:frame="1"/>
          <w:lang w:val="en-US"/>
        </w:rPr>
        <w:t> </w:t>
      </w:r>
      <w:r w:rsidR="00620B89" w:rsidRPr="00CB63AB">
        <w:rPr>
          <w:rFonts w:ascii="Times New Roman" w:hAnsi="Times New Roman" w:cs="Times New Roman"/>
          <w:color w:val="1A1A1A"/>
          <w:sz w:val="20"/>
          <w:szCs w:val="20"/>
          <w:shd w:val="clear" w:color="auto" w:fill="FFFFFF"/>
          <w:lang w:val="en-US"/>
        </w:rPr>
        <w:t>R. W. Field</w:t>
      </w:r>
      <w:r w:rsidR="00C86C3A" w:rsidRPr="00CB63AB">
        <w:rPr>
          <w:rFonts w:ascii="Times New Roman" w:hAnsi="Times New Roman" w:cs="Times New Roman"/>
          <w:color w:val="1A1A1A"/>
          <w:sz w:val="20"/>
          <w:szCs w:val="20"/>
          <w:shd w:val="clear" w:color="auto" w:fill="FFFFFF"/>
          <w:lang w:val="en-US"/>
        </w:rPr>
        <w:t>,</w:t>
      </w:r>
      <w:r w:rsidR="00620B89" w:rsidRPr="00CB63AB">
        <w:rPr>
          <w:rFonts w:ascii="Times New Roman" w:hAnsi="Times New Roman" w:cs="Times New Roman"/>
          <w:color w:val="1A1A1A"/>
          <w:sz w:val="20"/>
          <w:szCs w:val="20"/>
          <w:shd w:val="clear" w:color="auto" w:fill="FFFFFF"/>
          <w:lang w:val="en-US"/>
        </w:rPr>
        <w:t xml:space="preserve"> </w:t>
      </w:r>
      <w:r w:rsidR="00620B89" w:rsidRPr="00CB63AB">
        <w:rPr>
          <w:rFonts w:ascii="Times New Roman" w:hAnsi="Times New Roman" w:cs="Times New Roman"/>
          <w:i/>
          <w:iCs/>
          <w:color w:val="1A1A1A"/>
          <w:sz w:val="20"/>
          <w:szCs w:val="20"/>
          <w:shd w:val="clear" w:color="auto" w:fill="FFFFFF"/>
          <w:lang w:val="en-US"/>
        </w:rPr>
        <w:t>Perspective: The first ten years of broadband chirped pulse Fourier transform microwave spectroscopy</w:t>
      </w:r>
      <w:r w:rsidR="006E6042" w:rsidRPr="00CB63AB">
        <w:rPr>
          <w:rFonts w:ascii="Times New Roman" w:hAnsi="Times New Roman" w:cs="Times New Roman"/>
          <w:color w:val="1A1A1A"/>
          <w:sz w:val="20"/>
          <w:szCs w:val="20"/>
          <w:shd w:val="clear" w:color="auto" w:fill="FFFFFF"/>
          <w:lang w:val="en-US"/>
        </w:rPr>
        <w:t>,</w:t>
      </w:r>
      <w:r w:rsidR="00620B89" w:rsidRPr="00CB63AB">
        <w:rPr>
          <w:rStyle w:val="apple-converted-space"/>
          <w:rFonts w:ascii="Times New Roman" w:hAnsi="Times New Roman" w:cs="Times New Roman"/>
          <w:color w:val="1A1A1A"/>
          <w:sz w:val="20"/>
          <w:szCs w:val="20"/>
          <w:shd w:val="clear" w:color="auto" w:fill="FFFFFF"/>
          <w:lang w:val="en-US"/>
        </w:rPr>
        <w:t> </w:t>
      </w:r>
      <w:r w:rsidR="00620B89" w:rsidRPr="00CB63AB">
        <w:rPr>
          <w:rStyle w:val="nfasis"/>
          <w:rFonts w:ascii="Times New Roman" w:hAnsi="Times New Roman" w:cs="Times New Roman"/>
          <w:i w:val="0"/>
          <w:iCs w:val="0"/>
          <w:color w:val="1A1A1A"/>
          <w:sz w:val="20"/>
          <w:szCs w:val="20"/>
          <w:bdr w:val="none" w:sz="0" w:space="0" w:color="auto" w:frame="1"/>
          <w:lang w:val="en-US"/>
        </w:rPr>
        <w:t>J. Chem. Phys</w:t>
      </w:r>
      <w:r w:rsidR="00620B89" w:rsidRPr="00CB63AB">
        <w:rPr>
          <w:rStyle w:val="nfasis"/>
          <w:rFonts w:ascii="Times New Roman" w:hAnsi="Times New Roman" w:cs="Times New Roman"/>
          <w:color w:val="1A1A1A"/>
          <w:sz w:val="20"/>
          <w:szCs w:val="20"/>
          <w:bdr w:val="none" w:sz="0" w:space="0" w:color="auto" w:frame="1"/>
          <w:lang w:val="en-US"/>
        </w:rPr>
        <w:t>.</w:t>
      </w:r>
      <w:r w:rsidR="00620B89" w:rsidRPr="00CB63AB">
        <w:rPr>
          <w:rStyle w:val="apple-converted-space"/>
          <w:rFonts w:ascii="Times New Roman" w:hAnsi="Times New Roman" w:cs="Times New Roman"/>
          <w:color w:val="1A1A1A"/>
          <w:sz w:val="20"/>
          <w:szCs w:val="20"/>
          <w:shd w:val="clear" w:color="auto" w:fill="FFFFFF"/>
          <w:lang w:val="en-US"/>
        </w:rPr>
        <w:t> </w:t>
      </w:r>
      <w:r w:rsidR="00620B89" w:rsidRPr="00CB63AB">
        <w:rPr>
          <w:rFonts w:ascii="Times New Roman" w:hAnsi="Times New Roman" w:cs="Times New Roman"/>
          <w:b/>
          <w:bCs/>
          <w:color w:val="1A1A1A"/>
          <w:sz w:val="20"/>
          <w:szCs w:val="20"/>
          <w:shd w:val="clear" w:color="auto" w:fill="FFFFFF"/>
          <w:lang w:val="en-US"/>
        </w:rPr>
        <w:t>144</w:t>
      </w:r>
      <w:r w:rsidR="00620B89" w:rsidRPr="00CB63AB">
        <w:rPr>
          <w:rFonts w:ascii="Times New Roman" w:hAnsi="Times New Roman" w:cs="Times New Roman"/>
          <w:color w:val="1A1A1A"/>
          <w:sz w:val="20"/>
          <w:szCs w:val="20"/>
          <w:shd w:val="clear" w:color="auto" w:fill="FFFFFF"/>
          <w:lang w:val="en-US"/>
        </w:rPr>
        <w:t xml:space="preserve"> (20)</w:t>
      </w:r>
      <w:r w:rsidR="00711C04" w:rsidRPr="00CB63AB">
        <w:rPr>
          <w:rFonts w:ascii="Times New Roman" w:hAnsi="Times New Roman" w:cs="Times New Roman"/>
          <w:color w:val="1A1A1A"/>
          <w:sz w:val="20"/>
          <w:szCs w:val="20"/>
          <w:shd w:val="clear" w:color="auto" w:fill="FFFFFF"/>
          <w:lang w:val="en-US"/>
        </w:rPr>
        <w:t>,</w:t>
      </w:r>
      <w:r w:rsidR="00620B89" w:rsidRPr="00CB63AB">
        <w:rPr>
          <w:rFonts w:ascii="Times New Roman" w:hAnsi="Times New Roman" w:cs="Times New Roman"/>
          <w:color w:val="1A1A1A"/>
          <w:sz w:val="20"/>
          <w:szCs w:val="20"/>
          <w:shd w:val="clear" w:color="auto" w:fill="FFFFFF"/>
          <w:lang w:val="en-US"/>
        </w:rPr>
        <w:t xml:space="preserve"> 200901</w:t>
      </w:r>
      <w:r w:rsidR="00711C04" w:rsidRPr="00CB63AB">
        <w:rPr>
          <w:rFonts w:ascii="Times New Roman" w:hAnsi="Times New Roman" w:cs="Times New Roman"/>
          <w:color w:val="1A1A1A"/>
          <w:sz w:val="20"/>
          <w:szCs w:val="20"/>
          <w:shd w:val="clear" w:color="auto" w:fill="FFFFFF"/>
          <w:lang w:val="en-US"/>
        </w:rPr>
        <w:t xml:space="preserve"> (2016)</w:t>
      </w:r>
      <w:r w:rsidR="00985A9B" w:rsidRPr="00CB63AB">
        <w:rPr>
          <w:rFonts w:ascii="Times New Roman" w:hAnsi="Times New Roman" w:cs="Times New Roman"/>
          <w:color w:val="1A1A1A"/>
          <w:sz w:val="20"/>
          <w:szCs w:val="20"/>
          <w:shd w:val="clear" w:color="auto" w:fill="FFFFFF"/>
          <w:lang w:val="en-US"/>
        </w:rPr>
        <w:t>.</w:t>
      </w:r>
    </w:p>
    <w:p w14:paraId="45D77804" w14:textId="2460DFD6" w:rsidR="00776CCD" w:rsidRDefault="00967AAD">
      <w:pPr>
        <w:jc w:val="both"/>
        <w:rPr>
          <w:rFonts w:ascii="Times New Roman" w:eastAsia="Times New Roman" w:hAnsi="Times New Roman" w:cs="Times New Roman"/>
          <w:sz w:val="20"/>
          <w:szCs w:val="20"/>
          <w:lang w:val="en-US"/>
        </w:rPr>
      </w:pPr>
      <w:r w:rsidRPr="00F125EA">
        <w:rPr>
          <w:rFonts w:ascii="Times New Roman" w:eastAsia="Times New Roman" w:hAnsi="Times New Roman" w:cs="Times New Roman"/>
          <w:sz w:val="20"/>
          <w:szCs w:val="20"/>
          <w:highlight w:val="white"/>
          <w:lang w:val="en-US"/>
        </w:rPr>
        <w:t>[</w:t>
      </w:r>
      <w:r w:rsidR="001A0B23">
        <w:rPr>
          <w:rFonts w:ascii="Times New Roman" w:eastAsia="Times New Roman" w:hAnsi="Times New Roman" w:cs="Times New Roman"/>
          <w:sz w:val="20"/>
          <w:szCs w:val="20"/>
          <w:highlight w:val="white"/>
          <w:lang w:val="en-US"/>
        </w:rPr>
        <w:t>2</w:t>
      </w:r>
      <w:r w:rsidRPr="00F125EA">
        <w:rPr>
          <w:rFonts w:ascii="Times New Roman" w:eastAsia="Times New Roman" w:hAnsi="Times New Roman" w:cs="Times New Roman"/>
          <w:sz w:val="20"/>
          <w:szCs w:val="20"/>
          <w:highlight w:val="white"/>
          <w:lang w:val="en-US"/>
        </w:rPr>
        <w:t xml:space="preserve">] </w:t>
      </w:r>
      <w:r w:rsidR="009F1F5C" w:rsidRPr="009F1F5C">
        <w:rPr>
          <w:rFonts w:ascii="Times New Roman" w:eastAsia="Times New Roman" w:hAnsi="Times New Roman" w:cs="Times New Roman"/>
          <w:sz w:val="20"/>
          <w:szCs w:val="20"/>
          <w:lang w:val="en-US"/>
        </w:rPr>
        <w:t>N</w:t>
      </w:r>
      <w:r w:rsidR="009F1F5C">
        <w:rPr>
          <w:rFonts w:ascii="Times New Roman" w:eastAsia="Times New Roman" w:hAnsi="Times New Roman" w:cs="Times New Roman"/>
          <w:sz w:val="20"/>
          <w:szCs w:val="20"/>
          <w:lang w:val="en-US"/>
        </w:rPr>
        <w:t>.</w:t>
      </w:r>
      <w:r w:rsidR="009F1F5C" w:rsidRPr="009F1F5C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 A. Seifert, I</w:t>
      </w:r>
      <w:r w:rsidR="009F1F5C">
        <w:rPr>
          <w:rFonts w:ascii="Times New Roman" w:eastAsia="Times New Roman" w:hAnsi="Times New Roman" w:cs="Times New Roman"/>
          <w:sz w:val="20"/>
          <w:szCs w:val="20"/>
          <w:lang w:val="en-US"/>
        </w:rPr>
        <w:t>.</w:t>
      </w:r>
      <w:r w:rsidR="009F1F5C" w:rsidRPr="009F1F5C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 A. Finneran, C</w:t>
      </w:r>
      <w:r w:rsidR="009F1F5C">
        <w:rPr>
          <w:rFonts w:ascii="Times New Roman" w:eastAsia="Times New Roman" w:hAnsi="Times New Roman" w:cs="Times New Roman"/>
          <w:sz w:val="20"/>
          <w:szCs w:val="20"/>
          <w:lang w:val="en-US"/>
        </w:rPr>
        <w:t>.</w:t>
      </w:r>
      <w:r w:rsidR="009F1F5C" w:rsidRPr="009F1F5C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 Perez, D</w:t>
      </w:r>
      <w:r w:rsidR="009F1F5C">
        <w:rPr>
          <w:rFonts w:ascii="Times New Roman" w:eastAsia="Times New Roman" w:hAnsi="Times New Roman" w:cs="Times New Roman"/>
          <w:sz w:val="20"/>
          <w:szCs w:val="20"/>
          <w:lang w:val="en-US"/>
        </w:rPr>
        <w:t>.</w:t>
      </w:r>
      <w:r w:rsidR="009F1F5C" w:rsidRPr="009F1F5C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 P. Zaleski, J</w:t>
      </w:r>
      <w:r w:rsidR="009F1F5C">
        <w:rPr>
          <w:rFonts w:ascii="Times New Roman" w:eastAsia="Times New Roman" w:hAnsi="Times New Roman" w:cs="Times New Roman"/>
          <w:sz w:val="20"/>
          <w:szCs w:val="20"/>
          <w:lang w:val="en-US"/>
        </w:rPr>
        <w:t>.</w:t>
      </w:r>
      <w:r w:rsidR="009F1F5C" w:rsidRPr="009F1F5C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 L. Neill, A</w:t>
      </w:r>
      <w:r w:rsidR="009F1F5C">
        <w:rPr>
          <w:rFonts w:ascii="Times New Roman" w:eastAsia="Times New Roman" w:hAnsi="Times New Roman" w:cs="Times New Roman"/>
          <w:sz w:val="20"/>
          <w:szCs w:val="20"/>
          <w:lang w:val="en-US"/>
        </w:rPr>
        <w:t>.</w:t>
      </w:r>
      <w:r w:rsidR="009F1F5C" w:rsidRPr="009F1F5C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 L. Steber, R</w:t>
      </w:r>
      <w:r w:rsidR="009F1F5C">
        <w:rPr>
          <w:rFonts w:ascii="Times New Roman" w:eastAsia="Times New Roman" w:hAnsi="Times New Roman" w:cs="Times New Roman"/>
          <w:sz w:val="20"/>
          <w:szCs w:val="20"/>
          <w:lang w:val="en-US"/>
        </w:rPr>
        <w:t>.</w:t>
      </w:r>
      <w:r w:rsidR="009F1F5C" w:rsidRPr="009F1F5C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 D. Suenram, A</w:t>
      </w:r>
      <w:r w:rsidR="00AE3217">
        <w:rPr>
          <w:rFonts w:ascii="Times New Roman" w:eastAsia="Times New Roman" w:hAnsi="Times New Roman" w:cs="Times New Roman"/>
          <w:sz w:val="20"/>
          <w:szCs w:val="20"/>
          <w:lang w:val="en-US"/>
        </w:rPr>
        <w:t>.</w:t>
      </w:r>
      <w:r w:rsidR="009F1F5C" w:rsidRPr="009F1F5C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9F1F5C" w:rsidRPr="009F1F5C">
        <w:rPr>
          <w:rFonts w:ascii="Times New Roman" w:eastAsia="Times New Roman" w:hAnsi="Times New Roman" w:cs="Times New Roman"/>
          <w:sz w:val="20"/>
          <w:szCs w:val="20"/>
          <w:lang w:val="en-US"/>
        </w:rPr>
        <w:t>Lesarri</w:t>
      </w:r>
      <w:proofErr w:type="spellEnd"/>
      <w:r w:rsidR="009F1F5C" w:rsidRPr="009F1F5C">
        <w:rPr>
          <w:rFonts w:ascii="Times New Roman" w:eastAsia="Times New Roman" w:hAnsi="Times New Roman" w:cs="Times New Roman"/>
          <w:sz w:val="20"/>
          <w:szCs w:val="20"/>
          <w:lang w:val="en-US"/>
        </w:rPr>
        <w:t>, S</w:t>
      </w:r>
      <w:r w:rsidR="00AE3217">
        <w:rPr>
          <w:rFonts w:ascii="Times New Roman" w:eastAsia="Times New Roman" w:hAnsi="Times New Roman" w:cs="Times New Roman"/>
          <w:sz w:val="20"/>
          <w:szCs w:val="20"/>
          <w:lang w:val="en-US"/>
        </w:rPr>
        <w:t>.</w:t>
      </w:r>
      <w:r w:rsidR="009F1F5C" w:rsidRPr="009F1F5C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 T. Shipman, B</w:t>
      </w:r>
      <w:r w:rsidR="00AE3217">
        <w:rPr>
          <w:rFonts w:ascii="Times New Roman" w:eastAsia="Times New Roman" w:hAnsi="Times New Roman" w:cs="Times New Roman"/>
          <w:sz w:val="20"/>
          <w:szCs w:val="20"/>
          <w:lang w:val="en-US"/>
        </w:rPr>
        <w:t>.</w:t>
      </w:r>
      <w:r w:rsidR="009F1F5C" w:rsidRPr="009F1F5C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 H. Pate</w:t>
      </w:r>
      <w:r w:rsidR="00AE3217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; </w:t>
      </w:r>
      <w:r w:rsidR="00AE3217" w:rsidRPr="00AE3217">
        <w:rPr>
          <w:rFonts w:ascii="Times New Roman" w:eastAsia="Times New Roman" w:hAnsi="Times New Roman" w:cs="Times New Roman"/>
          <w:i/>
          <w:iCs/>
          <w:sz w:val="20"/>
          <w:szCs w:val="20"/>
          <w:lang w:val="en-US"/>
        </w:rPr>
        <w:t>AUTOFIT, an automated fitting tool for broadband rotational spectra, and applications to 1-hexanal</w:t>
      </w:r>
      <w:r w:rsidR="006E6042">
        <w:rPr>
          <w:rFonts w:ascii="Times New Roman" w:eastAsia="Times New Roman" w:hAnsi="Times New Roman" w:cs="Times New Roman"/>
          <w:i/>
          <w:iCs/>
          <w:sz w:val="20"/>
          <w:szCs w:val="20"/>
          <w:lang w:val="en-US"/>
        </w:rPr>
        <w:t>,</w:t>
      </w:r>
      <w:r w:rsidR="006E6042" w:rsidRPr="006E6042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 </w:t>
      </w:r>
      <w:r w:rsidR="006E6042" w:rsidRPr="009F1F5C">
        <w:rPr>
          <w:rFonts w:ascii="Times New Roman" w:eastAsia="Times New Roman" w:hAnsi="Times New Roman" w:cs="Times New Roman"/>
          <w:sz w:val="20"/>
          <w:szCs w:val="20"/>
          <w:lang w:val="en-US"/>
        </w:rPr>
        <w:t>J</w:t>
      </w:r>
      <w:r w:rsidR="006E6042">
        <w:rPr>
          <w:rFonts w:ascii="Times New Roman" w:eastAsia="Times New Roman" w:hAnsi="Times New Roman" w:cs="Times New Roman"/>
          <w:sz w:val="20"/>
          <w:szCs w:val="20"/>
          <w:lang w:val="en-US"/>
        </w:rPr>
        <w:t>.</w:t>
      </w:r>
      <w:r w:rsidR="006E6042" w:rsidRPr="009F1F5C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 M</w:t>
      </w:r>
      <w:r w:rsidR="006E6042">
        <w:rPr>
          <w:rFonts w:ascii="Times New Roman" w:eastAsia="Times New Roman" w:hAnsi="Times New Roman" w:cs="Times New Roman"/>
          <w:sz w:val="20"/>
          <w:szCs w:val="20"/>
          <w:lang w:val="en-US"/>
        </w:rPr>
        <w:t>ol.</w:t>
      </w:r>
      <w:r w:rsidR="006E6042" w:rsidRPr="009F1F5C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6E6042" w:rsidRPr="009F1F5C">
        <w:rPr>
          <w:rFonts w:ascii="Times New Roman" w:eastAsia="Times New Roman" w:hAnsi="Times New Roman" w:cs="Times New Roman"/>
          <w:sz w:val="20"/>
          <w:szCs w:val="20"/>
          <w:lang w:val="en-US"/>
        </w:rPr>
        <w:t>Spec</w:t>
      </w:r>
      <w:r w:rsidR="006E793B">
        <w:rPr>
          <w:rFonts w:ascii="Times New Roman" w:eastAsia="Times New Roman" w:hAnsi="Times New Roman" w:cs="Times New Roman"/>
          <w:sz w:val="20"/>
          <w:szCs w:val="20"/>
          <w:lang w:val="en-US"/>
        </w:rPr>
        <w:t>trosc</w:t>
      </w:r>
      <w:proofErr w:type="spellEnd"/>
      <w:r w:rsidR="006E6042">
        <w:rPr>
          <w:rFonts w:ascii="Times New Roman" w:eastAsia="Times New Roman" w:hAnsi="Times New Roman" w:cs="Times New Roman"/>
          <w:sz w:val="20"/>
          <w:szCs w:val="20"/>
          <w:lang w:val="en-US"/>
        </w:rPr>
        <w:t>.</w:t>
      </w:r>
      <w:r w:rsidR="006E793B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 </w:t>
      </w:r>
      <w:r w:rsidR="004D5336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 </w:t>
      </w:r>
      <w:r w:rsidR="004D5336" w:rsidRPr="004D5336">
        <w:rPr>
          <w:rFonts w:ascii="Times New Roman" w:eastAsia="Times New Roman" w:hAnsi="Times New Roman" w:cs="Times New Roman"/>
          <w:b/>
          <w:bCs/>
          <w:sz w:val="20"/>
          <w:szCs w:val="20"/>
          <w:lang w:val="en-US"/>
        </w:rPr>
        <w:t>321</w:t>
      </w:r>
      <w:r w:rsidR="004D5336">
        <w:rPr>
          <w:rFonts w:ascii="Times New Roman" w:eastAsia="Times New Roman" w:hAnsi="Times New Roman" w:cs="Times New Roman"/>
          <w:b/>
          <w:bCs/>
          <w:sz w:val="20"/>
          <w:szCs w:val="20"/>
          <w:lang w:val="en-US"/>
        </w:rPr>
        <w:t xml:space="preserve">, </w:t>
      </w:r>
      <w:r w:rsidR="004D5336" w:rsidRPr="004D5336">
        <w:rPr>
          <w:rFonts w:ascii="Times New Roman" w:eastAsia="Times New Roman" w:hAnsi="Times New Roman" w:cs="Times New Roman"/>
          <w:sz w:val="20"/>
          <w:szCs w:val="20"/>
          <w:lang w:val="en-US"/>
        </w:rPr>
        <w:t>13-21</w:t>
      </w:r>
      <w:r w:rsidR="004D5336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 (2015)</w:t>
      </w:r>
      <w:r w:rsidR="00985A9B">
        <w:rPr>
          <w:rFonts w:ascii="Times New Roman" w:eastAsia="Times New Roman" w:hAnsi="Times New Roman" w:cs="Times New Roman"/>
          <w:sz w:val="20"/>
          <w:szCs w:val="20"/>
          <w:lang w:val="en-US"/>
        </w:rPr>
        <w:t>.</w:t>
      </w:r>
    </w:p>
    <w:p w14:paraId="73530898" w14:textId="77777777" w:rsidR="0010503A" w:rsidRDefault="00967AAD">
      <w:pPr>
        <w:jc w:val="both"/>
        <w:rPr>
          <w:rFonts w:ascii="Times New Roman" w:hAnsi="Times New Roman" w:cs="Times New Roman"/>
          <w:color w:val="1A1A1A"/>
          <w:sz w:val="20"/>
          <w:szCs w:val="20"/>
          <w:shd w:val="clear" w:color="auto" w:fill="FFFFFF"/>
          <w:lang w:val="en-US"/>
        </w:rPr>
      </w:pPr>
      <w:r w:rsidRPr="00F125EA">
        <w:rPr>
          <w:rFonts w:ascii="Times New Roman" w:eastAsia="Times New Roman" w:hAnsi="Times New Roman" w:cs="Times New Roman"/>
          <w:sz w:val="20"/>
          <w:szCs w:val="20"/>
          <w:highlight w:val="white"/>
          <w:lang w:val="en-US"/>
        </w:rPr>
        <w:t>[</w:t>
      </w:r>
      <w:r w:rsidR="001A0B23">
        <w:rPr>
          <w:rFonts w:ascii="Times New Roman" w:eastAsia="Times New Roman" w:hAnsi="Times New Roman" w:cs="Times New Roman"/>
          <w:sz w:val="20"/>
          <w:szCs w:val="20"/>
          <w:highlight w:val="white"/>
          <w:lang w:val="en-US"/>
        </w:rPr>
        <w:t>3</w:t>
      </w:r>
      <w:r w:rsidRPr="00F125EA">
        <w:rPr>
          <w:rFonts w:ascii="Times New Roman" w:eastAsia="Times New Roman" w:hAnsi="Times New Roman" w:cs="Times New Roman"/>
          <w:sz w:val="20"/>
          <w:szCs w:val="20"/>
          <w:highlight w:val="white"/>
          <w:lang w:val="en-US"/>
        </w:rPr>
        <w:t>]</w:t>
      </w:r>
      <w:r w:rsidR="00190D1B">
        <w:rPr>
          <w:rFonts w:ascii="Times New Roman" w:eastAsia="Times New Roman" w:hAnsi="Times New Roman" w:cs="Times New Roman"/>
          <w:sz w:val="20"/>
          <w:szCs w:val="20"/>
          <w:highlight w:val="white"/>
          <w:lang w:val="en-US"/>
        </w:rPr>
        <w:t xml:space="preserve"> </w:t>
      </w:r>
      <w:r w:rsidR="009E3A60" w:rsidRPr="00CB63AB">
        <w:rPr>
          <w:rFonts w:ascii="Times New Roman" w:hAnsi="Times New Roman" w:cs="Times New Roman"/>
          <w:color w:val="1A1A1A"/>
          <w:sz w:val="20"/>
          <w:szCs w:val="20"/>
          <w:shd w:val="clear" w:color="auto" w:fill="FFFFFF"/>
          <w:lang w:val="en-US"/>
        </w:rPr>
        <w:t>M</w:t>
      </w:r>
      <w:r w:rsidR="00D962E3" w:rsidRPr="00CB63AB">
        <w:rPr>
          <w:rFonts w:ascii="Times New Roman" w:hAnsi="Times New Roman" w:cs="Times New Roman"/>
          <w:color w:val="1A1A1A"/>
          <w:sz w:val="20"/>
          <w:szCs w:val="20"/>
          <w:shd w:val="clear" w:color="auto" w:fill="FFFFFF"/>
          <w:lang w:val="en-US"/>
        </w:rPr>
        <w:t>.</w:t>
      </w:r>
      <w:r w:rsidR="009E3A60" w:rsidRPr="00CB63AB">
        <w:rPr>
          <w:rFonts w:ascii="Times New Roman" w:hAnsi="Times New Roman" w:cs="Times New Roman"/>
          <w:color w:val="1A1A1A"/>
          <w:sz w:val="20"/>
          <w:szCs w:val="20"/>
          <w:shd w:val="clear" w:color="auto" w:fill="FFFFFF"/>
          <w:lang w:val="en-US"/>
        </w:rPr>
        <w:t xml:space="preserve"> Martin-Drumel</w:t>
      </w:r>
      <w:r w:rsidR="009E3A60" w:rsidRPr="00CB63AB">
        <w:rPr>
          <w:rStyle w:val="al-author-delim"/>
          <w:rFonts w:ascii="Times New Roman" w:hAnsi="Times New Roman" w:cs="Times New Roman"/>
          <w:color w:val="1A1A1A"/>
          <w:sz w:val="20"/>
          <w:szCs w:val="20"/>
          <w:bdr w:val="none" w:sz="0" w:space="0" w:color="auto" w:frame="1"/>
          <w:lang w:val="en-US"/>
        </w:rPr>
        <w:t>,</w:t>
      </w:r>
      <w:r w:rsidR="009E3A60" w:rsidRPr="00CB63AB">
        <w:rPr>
          <w:rStyle w:val="apple-converted-space"/>
          <w:rFonts w:ascii="Times New Roman" w:hAnsi="Times New Roman" w:cs="Times New Roman"/>
          <w:color w:val="1A1A1A"/>
          <w:sz w:val="20"/>
          <w:szCs w:val="20"/>
          <w:bdr w:val="none" w:sz="0" w:space="0" w:color="auto" w:frame="1"/>
          <w:lang w:val="en-US"/>
        </w:rPr>
        <w:t> </w:t>
      </w:r>
      <w:r w:rsidR="009E3A60" w:rsidRPr="00CB63AB">
        <w:rPr>
          <w:rFonts w:ascii="Times New Roman" w:hAnsi="Times New Roman" w:cs="Times New Roman"/>
          <w:color w:val="1A1A1A"/>
          <w:sz w:val="20"/>
          <w:szCs w:val="20"/>
          <w:shd w:val="clear" w:color="auto" w:fill="FFFFFF"/>
          <w:lang w:val="en-US"/>
        </w:rPr>
        <w:t>M</w:t>
      </w:r>
      <w:r w:rsidR="00DA2306" w:rsidRPr="00CB63AB">
        <w:rPr>
          <w:rFonts w:ascii="Times New Roman" w:hAnsi="Times New Roman" w:cs="Times New Roman"/>
          <w:color w:val="1A1A1A"/>
          <w:sz w:val="20"/>
          <w:szCs w:val="20"/>
          <w:shd w:val="clear" w:color="auto" w:fill="FFFFFF"/>
          <w:lang w:val="en-US"/>
        </w:rPr>
        <w:t xml:space="preserve">. </w:t>
      </w:r>
      <w:r w:rsidR="009E3A60" w:rsidRPr="00CB63AB">
        <w:rPr>
          <w:rFonts w:ascii="Times New Roman" w:hAnsi="Times New Roman" w:cs="Times New Roman"/>
          <w:color w:val="1A1A1A"/>
          <w:sz w:val="20"/>
          <w:szCs w:val="20"/>
          <w:shd w:val="clear" w:color="auto" w:fill="FFFFFF"/>
          <w:lang w:val="en-US"/>
        </w:rPr>
        <w:t>C. McCarthy</w:t>
      </w:r>
      <w:r w:rsidR="009E3A60" w:rsidRPr="00CB63AB">
        <w:rPr>
          <w:rStyle w:val="al-author-delim"/>
          <w:rFonts w:ascii="Times New Roman" w:hAnsi="Times New Roman" w:cs="Times New Roman"/>
          <w:color w:val="1A1A1A"/>
          <w:sz w:val="20"/>
          <w:szCs w:val="20"/>
          <w:bdr w:val="none" w:sz="0" w:space="0" w:color="auto" w:frame="1"/>
          <w:lang w:val="en-US"/>
        </w:rPr>
        <w:t>,</w:t>
      </w:r>
      <w:r w:rsidR="009E3A60" w:rsidRPr="00CB63AB">
        <w:rPr>
          <w:rStyle w:val="apple-converted-space"/>
          <w:rFonts w:ascii="Times New Roman" w:hAnsi="Times New Roman" w:cs="Times New Roman"/>
          <w:color w:val="1A1A1A"/>
          <w:sz w:val="20"/>
          <w:szCs w:val="20"/>
          <w:bdr w:val="none" w:sz="0" w:space="0" w:color="auto" w:frame="1"/>
          <w:lang w:val="en-US"/>
        </w:rPr>
        <w:t> </w:t>
      </w:r>
      <w:r w:rsidR="009E3A60" w:rsidRPr="00CB63AB">
        <w:rPr>
          <w:rFonts w:ascii="Times New Roman" w:hAnsi="Times New Roman" w:cs="Times New Roman"/>
          <w:color w:val="1A1A1A"/>
          <w:sz w:val="20"/>
          <w:szCs w:val="20"/>
          <w:shd w:val="clear" w:color="auto" w:fill="FFFFFF"/>
          <w:lang w:val="en-US"/>
        </w:rPr>
        <w:t>D</w:t>
      </w:r>
      <w:r w:rsidR="00DA2306" w:rsidRPr="00CB63AB">
        <w:rPr>
          <w:rFonts w:ascii="Times New Roman" w:hAnsi="Times New Roman" w:cs="Times New Roman"/>
          <w:color w:val="1A1A1A"/>
          <w:sz w:val="20"/>
          <w:szCs w:val="20"/>
          <w:shd w:val="clear" w:color="auto" w:fill="FFFFFF"/>
          <w:lang w:val="en-US"/>
        </w:rPr>
        <w:t>.</w:t>
      </w:r>
      <w:r w:rsidR="009E3A60" w:rsidRPr="00CB63AB">
        <w:rPr>
          <w:rFonts w:ascii="Times New Roman" w:hAnsi="Times New Roman" w:cs="Times New Roman"/>
          <w:color w:val="1A1A1A"/>
          <w:sz w:val="20"/>
          <w:szCs w:val="20"/>
          <w:shd w:val="clear" w:color="auto" w:fill="FFFFFF"/>
          <w:lang w:val="en-US"/>
        </w:rPr>
        <w:t xml:space="preserve"> Patterson</w:t>
      </w:r>
      <w:r w:rsidR="009E3A60" w:rsidRPr="00CB63AB">
        <w:rPr>
          <w:rStyle w:val="al-author-delim"/>
          <w:rFonts w:ascii="Times New Roman" w:hAnsi="Times New Roman" w:cs="Times New Roman"/>
          <w:color w:val="1A1A1A"/>
          <w:sz w:val="20"/>
          <w:szCs w:val="20"/>
          <w:bdr w:val="none" w:sz="0" w:space="0" w:color="auto" w:frame="1"/>
          <w:lang w:val="en-US"/>
        </w:rPr>
        <w:t>,</w:t>
      </w:r>
      <w:r w:rsidR="009E3A60" w:rsidRPr="00CB63AB">
        <w:rPr>
          <w:rStyle w:val="apple-converted-space"/>
          <w:rFonts w:ascii="Times New Roman" w:hAnsi="Times New Roman" w:cs="Times New Roman"/>
          <w:color w:val="1A1A1A"/>
          <w:sz w:val="20"/>
          <w:szCs w:val="20"/>
          <w:bdr w:val="none" w:sz="0" w:space="0" w:color="auto" w:frame="1"/>
          <w:lang w:val="en-US"/>
        </w:rPr>
        <w:t> </w:t>
      </w:r>
      <w:r w:rsidR="009E3A60" w:rsidRPr="00CB63AB">
        <w:rPr>
          <w:rFonts w:ascii="Times New Roman" w:hAnsi="Times New Roman" w:cs="Times New Roman"/>
          <w:color w:val="1A1A1A"/>
          <w:sz w:val="20"/>
          <w:szCs w:val="20"/>
          <w:shd w:val="clear" w:color="auto" w:fill="FFFFFF"/>
          <w:lang w:val="en-US"/>
        </w:rPr>
        <w:t>B</w:t>
      </w:r>
      <w:r w:rsidR="00DA2306" w:rsidRPr="00CB63AB">
        <w:rPr>
          <w:rFonts w:ascii="Times New Roman" w:hAnsi="Times New Roman" w:cs="Times New Roman"/>
          <w:color w:val="1A1A1A"/>
          <w:sz w:val="20"/>
          <w:szCs w:val="20"/>
          <w:shd w:val="clear" w:color="auto" w:fill="FFFFFF"/>
          <w:lang w:val="en-US"/>
        </w:rPr>
        <w:t>.</w:t>
      </w:r>
      <w:r w:rsidR="009E3A60" w:rsidRPr="00CB63AB">
        <w:rPr>
          <w:rFonts w:ascii="Times New Roman" w:hAnsi="Times New Roman" w:cs="Times New Roman"/>
          <w:color w:val="1A1A1A"/>
          <w:sz w:val="20"/>
          <w:szCs w:val="20"/>
          <w:shd w:val="clear" w:color="auto" w:fill="FFFFFF"/>
          <w:lang w:val="en-US"/>
        </w:rPr>
        <w:t xml:space="preserve"> A. McGuire</w:t>
      </w:r>
      <w:r w:rsidR="009E3A60" w:rsidRPr="00CB63AB">
        <w:rPr>
          <w:rStyle w:val="al-author-delim"/>
          <w:rFonts w:ascii="Times New Roman" w:hAnsi="Times New Roman" w:cs="Times New Roman"/>
          <w:color w:val="1A1A1A"/>
          <w:sz w:val="20"/>
          <w:szCs w:val="20"/>
          <w:bdr w:val="none" w:sz="0" w:space="0" w:color="auto" w:frame="1"/>
          <w:lang w:val="en-US"/>
        </w:rPr>
        <w:t>,</w:t>
      </w:r>
      <w:r w:rsidR="009E3A60" w:rsidRPr="00CB63AB">
        <w:rPr>
          <w:rStyle w:val="apple-converted-space"/>
          <w:rFonts w:ascii="Times New Roman" w:hAnsi="Times New Roman" w:cs="Times New Roman"/>
          <w:color w:val="1A1A1A"/>
          <w:sz w:val="20"/>
          <w:szCs w:val="20"/>
          <w:bdr w:val="none" w:sz="0" w:space="0" w:color="auto" w:frame="1"/>
          <w:lang w:val="en-US"/>
        </w:rPr>
        <w:t> </w:t>
      </w:r>
      <w:r w:rsidR="009E3A60" w:rsidRPr="00CB63AB">
        <w:rPr>
          <w:rFonts w:ascii="Times New Roman" w:hAnsi="Times New Roman" w:cs="Times New Roman"/>
          <w:color w:val="1A1A1A"/>
          <w:sz w:val="20"/>
          <w:szCs w:val="20"/>
          <w:shd w:val="clear" w:color="auto" w:fill="FFFFFF"/>
          <w:lang w:val="en-US"/>
        </w:rPr>
        <w:t>K</w:t>
      </w:r>
      <w:r w:rsidR="00DA2306" w:rsidRPr="00CB63AB">
        <w:rPr>
          <w:rFonts w:ascii="Times New Roman" w:hAnsi="Times New Roman" w:cs="Times New Roman"/>
          <w:color w:val="1A1A1A"/>
          <w:sz w:val="20"/>
          <w:szCs w:val="20"/>
          <w:shd w:val="clear" w:color="auto" w:fill="FFFFFF"/>
          <w:lang w:val="en-US"/>
        </w:rPr>
        <w:t>.</w:t>
      </w:r>
      <w:r w:rsidR="009E3A60" w:rsidRPr="00CB63AB">
        <w:rPr>
          <w:rFonts w:ascii="Times New Roman" w:hAnsi="Times New Roman" w:cs="Times New Roman"/>
          <w:color w:val="1A1A1A"/>
          <w:sz w:val="20"/>
          <w:szCs w:val="20"/>
          <w:shd w:val="clear" w:color="auto" w:fill="FFFFFF"/>
          <w:lang w:val="en-US"/>
        </w:rPr>
        <w:t xml:space="preserve"> N. Crabtree; </w:t>
      </w:r>
      <w:r w:rsidR="009E3A60" w:rsidRPr="00CB63AB">
        <w:rPr>
          <w:rFonts w:ascii="Times New Roman" w:hAnsi="Times New Roman" w:cs="Times New Roman"/>
          <w:i/>
          <w:iCs/>
          <w:color w:val="1A1A1A"/>
          <w:sz w:val="20"/>
          <w:szCs w:val="20"/>
          <w:shd w:val="clear" w:color="auto" w:fill="FFFFFF"/>
          <w:lang w:val="en-US"/>
        </w:rPr>
        <w:t>Automated microwave double resonance spectroscopy: A tool to identify and characterize chemical compounds</w:t>
      </w:r>
      <w:r w:rsidR="009E3A60" w:rsidRPr="00CB63AB">
        <w:rPr>
          <w:rFonts w:ascii="Times New Roman" w:hAnsi="Times New Roman" w:cs="Times New Roman"/>
          <w:color w:val="1A1A1A"/>
          <w:sz w:val="20"/>
          <w:szCs w:val="20"/>
          <w:shd w:val="clear" w:color="auto" w:fill="FFFFFF"/>
          <w:lang w:val="en-US"/>
        </w:rPr>
        <w:t>.</w:t>
      </w:r>
      <w:r w:rsidR="009E3A60" w:rsidRPr="00CB63AB">
        <w:rPr>
          <w:rStyle w:val="apple-converted-space"/>
          <w:rFonts w:ascii="Times New Roman" w:hAnsi="Times New Roman" w:cs="Times New Roman"/>
          <w:color w:val="1A1A1A"/>
          <w:sz w:val="20"/>
          <w:szCs w:val="20"/>
          <w:shd w:val="clear" w:color="auto" w:fill="FFFFFF"/>
          <w:lang w:val="en-US"/>
        </w:rPr>
        <w:t> </w:t>
      </w:r>
      <w:r w:rsidR="009E3A60" w:rsidRPr="00CB63AB">
        <w:rPr>
          <w:rStyle w:val="nfasis"/>
          <w:rFonts w:ascii="Times New Roman" w:hAnsi="Times New Roman" w:cs="Times New Roman"/>
          <w:i w:val="0"/>
          <w:iCs w:val="0"/>
          <w:color w:val="1A1A1A"/>
          <w:sz w:val="20"/>
          <w:szCs w:val="20"/>
          <w:bdr w:val="none" w:sz="0" w:space="0" w:color="auto" w:frame="1"/>
          <w:lang w:val="en-US"/>
        </w:rPr>
        <w:t>J. Chem. Phys</w:t>
      </w:r>
      <w:r w:rsidR="009E3A60" w:rsidRPr="00CB63AB">
        <w:rPr>
          <w:rStyle w:val="nfasis"/>
          <w:rFonts w:ascii="Times New Roman" w:hAnsi="Times New Roman" w:cs="Times New Roman"/>
          <w:color w:val="1A1A1A"/>
          <w:sz w:val="20"/>
          <w:szCs w:val="20"/>
          <w:bdr w:val="none" w:sz="0" w:space="0" w:color="auto" w:frame="1"/>
          <w:lang w:val="en-US"/>
        </w:rPr>
        <w:t>.</w:t>
      </w:r>
      <w:r w:rsidR="009E3A60" w:rsidRPr="00CB63AB">
        <w:rPr>
          <w:rFonts w:ascii="Times New Roman" w:hAnsi="Times New Roman" w:cs="Times New Roman"/>
          <w:color w:val="1A1A1A"/>
          <w:sz w:val="20"/>
          <w:szCs w:val="20"/>
          <w:shd w:val="clear" w:color="auto" w:fill="FFFFFF"/>
          <w:lang w:val="en-US"/>
        </w:rPr>
        <w:t xml:space="preserve"> </w:t>
      </w:r>
      <w:r w:rsidR="009E3A60" w:rsidRPr="00CB63AB">
        <w:rPr>
          <w:rFonts w:ascii="Times New Roman" w:hAnsi="Times New Roman" w:cs="Times New Roman"/>
          <w:b/>
          <w:bCs/>
          <w:color w:val="1A1A1A"/>
          <w:sz w:val="20"/>
          <w:szCs w:val="20"/>
          <w:shd w:val="clear" w:color="auto" w:fill="FFFFFF"/>
          <w:lang w:val="en-US"/>
        </w:rPr>
        <w:t>144</w:t>
      </w:r>
      <w:r w:rsidR="00D962E3" w:rsidRPr="00CB63AB">
        <w:rPr>
          <w:rFonts w:ascii="Times New Roman" w:hAnsi="Times New Roman" w:cs="Times New Roman"/>
          <w:color w:val="1A1A1A"/>
          <w:sz w:val="20"/>
          <w:szCs w:val="20"/>
          <w:shd w:val="clear" w:color="auto" w:fill="FFFFFF"/>
          <w:lang w:val="en-US"/>
        </w:rPr>
        <w:t xml:space="preserve"> </w:t>
      </w:r>
      <w:r w:rsidR="009E3A60" w:rsidRPr="00CB63AB">
        <w:rPr>
          <w:rFonts w:ascii="Times New Roman" w:hAnsi="Times New Roman" w:cs="Times New Roman"/>
          <w:color w:val="1A1A1A"/>
          <w:sz w:val="20"/>
          <w:szCs w:val="20"/>
          <w:shd w:val="clear" w:color="auto" w:fill="FFFFFF"/>
          <w:lang w:val="en-US"/>
        </w:rPr>
        <w:t>(12): 124202</w:t>
      </w:r>
      <w:r w:rsidR="00D962E3" w:rsidRPr="00CB63AB">
        <w:rPr>
          <w:rFonts w:ascii="Times New Roman" w:hAnsi="Times New Roman" w:cs="Times New Roman"/>
          <w:color w:val="1A1A1A"/>
          <w:sz w:val="20"/>
          <w:szCs w:val="20"/>
          <w:shd w:val="clear" w:color="auto" w:fill="FFFFFF"/>
          <w:lang w:val="en-US"/>
        </w:rPr>
        <w:t xml:space="preserve"> (2016). </w:t>
      </w:r>
    </w:p>
    <w:p w14:paraId="6EC25E80" w14:textId="305E8E91" w:rsidR="007259D4" w:rsidRPr="00A0793C" w:rsidRDefault="00C82B56">
      <w:pPr>
        <w:jc w:val="both"/>
        <w:rPr>
          <w:rFonts w:ascii="Times New Roman" w:hAnsi="Times New Roman" w:cs="Times New Roman"/>
          <w:color w:val="1A1A1A"/>
          <w:sz w:val="20"/>
          <w:szCs w:val="20"/>
          <w:shd w:val="clear" w:color="auto" w:fill="FFFFFF"/>
          <w:lang w:val="en-US"/>
        </w:rPr>
      </w:pPr>
      <w:r>
        <w:rPr>
          <w:rFonts w:ascii="Times New Roman" w:eastAsia="Times New Roman" w:hAnsi="Times New Roman" w:cs="Times New Roman"/>
          <w:sz w:val="20"/>
          <w:szCs w:val="20"/>
          <w:highlight w:val="white"/>
          <w:lang w:val="en-US"/>
        </w:rPr>
        <w:t>[</w:t>
      </w:r>
      <w:r w:rsidR="00A0793C">
        <w:rPr>
          <w:rFonts w:ascii="Times New Roman" w:eastAsia="Times New Roman" w:hAnsi="Times New Roman" w:cs="Times New Roman"/>
          <w:sz w:val="20"/>
          <w:szCs w:val="20"/>
          <w:highlight w:val="white"/>
          <w:lang w:val="en-US"/>
        </w:rPr>
        <w:t>4</w:t>
      </w:r>
      <w:r>
        <w:rPr>
          <w:rFonts w:ascii="Times New Roman" w:eastAsia="Times New Roman" w:hAnsi="Times New Roman" w:cs="Times New Roman"/>
          <w:sz w:val="20"/>
          <w:szCs w:val="20"/>
          <w:highlight w:val="white"/>
          <w:lang w:val="en-US"/>
        </w:rPr>
        <w:t>]</w:t>
      </w:r>
      <w:r w:rsidR="000428CA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 </w:t>
      </w:r>
      <w:r w:rsidR="00E8540B" w:rsidRPr="00F125EA">
        <w:rPr>
          <w:rFonts w:ascii="Times New Roman" w:eastAsia="Times New Roman" w:hAnsi="Times New Roman" w:cs="Times New Roman"/>
          <w:sz w:val="20"/>
          <w:szCs w:val="20"/>
          <w:lang w:val="en-US"/>
        </w:rPr>
        <w:t>K</w:t>
      </w:r>
      <w:r w:rsidR="00E8540B">
        <w:rPr>
          <w:rFonts w:ascii="Times New Roman" w:eastAsia="Times New Roman" w:hAnsi="Times New Roman" w:cs="Times New Roman"/>
          <w:sz w:val="20"/>
          <w:szCs w:val="20"/>
          <w:lang w:val="en-US"/>
        </w:rPr>
        <w:t>.</w:t>
      </w:r>
      <w:r w:rsidR="00E8540B" w:rsidRPr="00F125EA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 C. Gilbert, S</w:t>
      </w:r>
      <w:r w:rsidR="00E8540B">
        <w:rPr>
          <w:rFonts w:ascii="Times New Roman" w:eastAsia="Times New Roman" w:hAnsi="Times New Roman" w:cs="Times New Roman"/>
          <w:sz w:val="20"/>
          <w:szCs w:val="20"/>
          <w:lang w:val="en-US"/>
        </w:rPr>
        <w:t>.</w:t>
      </w:r>
      <w:r w:rsidR="00E8540B" w:rsidRPr="00F125EA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 A. Peebles, B</w:t>
      </w:r>
      <w:r w:rsidR="00E8540B">
        <w:rPr>
          <w:rFonts w:ascii="Times New Roman" w:eastAsia="Times New Roman" w:hAnsi="Times New Roman" w:cs="Times New Roman"/>
          <w:sz w:val="20"/>
          <w:szCs w:val="20"/>
          <w:lang w:val="en-US"/>
        </w:rPr>
        <w:t>.</w:t>
      </w:r>
      <w:r w:rsidR="00E8540B" w:rsidRPr="00F125EA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 H. Pate, R</w:t>
      </w:r>
      <w:r w:rsidR="00E8540B">
        <w:rPr>
          <w:rFonts w:ascii="Times New Roman" w:eastAsia="Times New Roman" w:hAnsi="Times New Roman" w:cs="Times New Roman"/>
          <w:sz w:val="20"/>
          <w:szCs w:val="20"/>
          <w:lang w:val="en-US"/>
        </w:rPr>
        <w:t>.</w:t>
      </w:r>
      <w:r w:rsidR="00E8540B" w:rsidRPr="00F125EA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 A. Peebles</w:t>
      </w:r>
      <w:r w:rsidR="00E8540B">
        <w:rPr>
          <w:rFonts w:ascii="Times New Roman" w:eastAsia="Times New Roman" w:hAnsi="Times New Roman" w:cs="Times New Roman"/>
          <w:sz w:val="20"/>
          <w:szCs w:val="20"/>
          <w:lang w:val="en-US"/>
        </w:rPr>
        <w:t>,</w:t>
      </w:r>
      <w:r w:rsidR="00E8540B" w:rsidRPr="00F125EA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 </w:t>
      </w:r>
      <w:r w:rsidR="006900D5" w:rsidRPr="006900D5">
        <w:rPr>
          <w:rFonts w:ascii="Times New Roman" w:eastAsia="Times New Roman" w:hAnsi="Times New Roman" w:cs="Times New Roman"/>
          <w:i/>
          <w:iCs/>
          <w:sz w:val="20"/>
          <w:szCs w:val="20"/>
          <w:lang w:val="en-US"/>
        </w:rPr>
        <w:t xml:space="preserve">Application of Intensity Ratios to Disentangle Rotational Spectra of Large Molecular Clusters: </w:t>
      </w:r>
      <w:proofErr w:type="spellStart"/>
      <w:r w:rsidR="006900D5" w:rsidRPr="006900D5">
        <w:rPr>
          <w:rFonts w:ascii="Times New Roman" w:eastAsia="Times New Roman" w:hAnsi="Times New Roman" w:cs="Times New Roman"/>
          <w:i/>
          <w:iCs/>
          <w:sz w:val="20"/>
          <w:szCs w:val="20"/>
          <w:lang w:val="en-US"/>
        </w:rPr>
        <w:t>Trifluoroethylene</w:t>
      </w:r>
      <w:proofErr w:type="spellEnd"/>
      <w:r w:rsidR="006900D5" w:rsidRPr="006900D5">
        <w:rPr>
          <w:rFonts w:ascii="Times New Roman" w:eastAsia="Times New Roman" w:hAnsi="Times New Roman" w:cs="Times New Roman"/>
          <w:i/>
          <w:iCs/>
          <w:sz w:val="20"/>
          <w:szCs w:val="20"/>
          <w:lang w:val="en-US"/>
        </w:rPr>
        <w:t xml:space="preserve"> with up to 6 CO</w:t>
      </w:r>
      <w:r w:rsidR="006900D5" w:rsidRPr="00761322">
        <w:rPr>
          <w:rFonts w:ascii="Times New Roman" w:eastAsia="Times New Roman" w:hAnsi="Times New Roman" w:cs="Times New Roman"/>
          <w:i/>
          <w:iCs/>
          <w:sz w:val="20"/>
          <w:szCs w:val="20"/>
          <w:vertAlign w:val="subscript"/>
          <w:lang w:val="en-US"/>
        </w:rPr>
        <w:t>2</w:t>
      </w:r>
      <w:r w:rsidR="006900D5" w:rsidRPr="006900D5">
        <w:rPr>
          <w:rFonts w:ascii="Times New Roman" w:eastAsia="Times New Roman" w:hAnsi="Times New Roman" w:cs="Times New Roman"/>
          <w:i/>
          <w:iCs/>
          <w:sz w:val="20"/>
          <w:szCs w:val="20"/>
          <w:lang w:val="en-US"/>
        </w:rPr>
        <w:t xml:space="preserve"> Molecules</w:t>
      </w:r>
      <w:r w:rsidR="00E8540B">
        <w:rPr>
          <w:rFonts w:ascii="Times New Roman" w:eastAsia="Times New Roman" w:hAnsi="Times New Roman" w:cs="Times New Roman"/>
          <w:i/>
          <w:iCs/>
          <w:sz w:val="20"/>
          <w:szCs w:val="20"/>
          <w:lang w:val="en-US"/>
        </w:rPr>
        <w:t xml:space="preserve">, </w:t>
      </w:r>
      <w:r w:rsidR="00E8540B" w:rsidRPr="00505E66">
        <w:rPr>
          <w:rFonts w:ascii="Times New Roman" w:eastAsia="Times New Roman" w:hAnsi="Times New Roman" w:cs="Times New Roman"/>
          <w:sz w:val="20"/>
          <w:szCs w:val="20"/>
          <w:lang w:val="en-US"/>
        </w:rPr>
        <w:t>J</w:t>
      </w:r>
      <w:r w:rsidR="00E8540B">
        <w:rPr>
          <w:rFonts w:ascii="Times New Roman" w:eastAsia="Times New Roman" w:hAnsi="Times New Roman" w:cs="Times New Roman"/>
          <w:sz w:val="20"/>
          <w:szCs w:val="20"/>
          <w:lang w:val="en-US"/>
        </w:rPr>
        <w:t>.</w:t>
      </w:r>
      <w:r w:rsidR="00E8540B" w:rsidRPr="00505E66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 Phys</w:t>
      </w:r>
      <w:r w:rsidR="00E8540B">
        <w:rPr>
          <w:rFonts w:ascii="Times New Roman" w:eastAsia="Times New Roman" w:hAnsi="Times New Roman" w:cs="Times New Roman"/>
          <w:sz w:val="20"/>
          <w:szCs w:val="20"/>
          <w:lang w:val="en-US"/>
        </w:rPr>
        <w:t>.</w:t>
      </w:r>
      <w:r w:rsidR="00E8540B" w:rsidRPr="00505E66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 Chem</w:t>
      </w:r>
      <w:r w:rsidR="00E8540B">
        <w:rPr>
          <w:rFonts w:ascii="Times New Roman" w:eastAsia="Times New Roman" w:hAnsi="Times New Roman" w:cs="Times New Roman"/>
          <w:sz w:val="20"/>
          <w:szCs w:val="20"/>
          <w:lang w:val="en-US"/>
        </w:rPr>
        <w:t>.</w:t>
      </w:r>
      <w:r w:rsidR="00E8540B" w:rsidRPr="00505E66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 A</w:t>
      </w:r>
      <w:r w:rsidR="000966EF">
        <w:rPr>
          <w:rFonts w:ascii="Times New Roman" w:eastAsia="Times New Roman" w:hAnsi="Times New Roman" w:cs="Times New Roman"/>
          <w:sz w:val="20"/>
          <w:szCs w:val="20"/>
          <w:lang w:val="en-US"/>
        </w:rPr>
        <w:t>.</w:t>
      </w:r>
      <w:r w:rsidR="00E8540B" w:rsidRPr="00F125EA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 </w:t>
      </w:r>
      <w:r w:rsidR="00E8540B" w:rsidRPr="00322893">
        <w:rPr>
          <w:rFonts w:ascii="Times New Roman" w:eastAsia="Times New Roman" w:hAnsi="Times New Roman" w:cs="Times New Roman"/>
          <w:b/>
          <w:bCs/>
          <w:sz w:val="20"/>
          <w:szCs w:val="20"/>
          <w:lang w:val="en-US"/>
        </w:rPr>
        <w:t>129</w:t>
      </w:r>
      <w:r w:rsidR="00E8540B" w:rsidRPr="00F125EA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 (45), 10393-10403 </w:t>
      </w:r>
      <w:r w:rsidR="00E8540B">
        <w:rPr>
          <w:rFonts w:ascii="Times New Roman" w:eastAsia="Times New Roman" w:hAnsi="Times New Roman" w:cs="Times New Roman"/>
          <w:sz w:val="20"/>
          <w:szCs w:val="20"/>
          <w:lang w:val="en-US"/>
        </w:rPr>
        <w:t>(</w:t>
      </w:r>
      <w:r w:rsidR="00E8540B" w:rsidRPr="00F125EA">
        <w:rPr>
          <w:rFonts w:ascii="Times New Roman" w:eastAsia="Times New Roman" w:hAnsi="Times New Roman" w:cs="Times New Roman"/>
          <w:sz w:val="20"/>
          <w:szCs w:val="20"/>
          <w:lang w:val="en-US"/>
        </w:rPr>
        <w:t>2025</w:t>
      </w:r>
      <w:r w:rsidR="00070359">
        <w:rPr>
          <w:rFonts w:ascii="Times New Roman" w:eastAsia="Times New Roman" w:hAnsi="Times New Roman" w:cs="Times New Roman"/>
          <w:sz w:val="20"/>
          <w:szCs w:val="20"/>
          <w:lang w:val="en-US"/>
        </w:rPr>
        <w:t>)</w:t>
      </w:r>
      <w:r w:rsidR="00F4622E">
        <w:rPr>
          <w:rFonts w:ascii="Times New Roman" w:eastAsia="Times New Roman" w:hAnsi="Times New Roman" w:cs="Times New Roman"/>
          <w:sz w:val="20"/>
          <w:szCs w:val="20"/>
          <w:lang w:val="en-US"/>
        </w:rPr>
        <w:t>.</w:t>
      </w:r>
      <w:r w:rsidR="00070359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 </w:t>
      </w:r>
    </w:p>
    <w:sectPr w:rsidR="007259D4" w:rsidRPr="00A0793C">
      <w:pgSz w:w="11906" w:h="16838"/>
      <w:pgMar w:top="1440" w:right="1080" w:bottom="1440" w:left="108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E9A2208D-52FF-0C4D-8C7D-E46F7F3429A5}"/>
    <w:embedBold r:id="rId2" w:fontKey="{1F9DCEB4-7A97-9E42-8FFC-C768338EF052}"/>
    <w:embedItalic r:id="rId3" w:fontKey="{A6847351-D918-3E45-AB48-F449D092F09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46D83AC3-FBF3-DE4F-AA96-9675D0E8EFFF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D1972E31-31C1-D64B-9F7C-47A4715B0343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6" w:fontKey="{7361D1A9-DFB1-654D-A026-618D313EC25B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7" w:fontKey="{109F0FF8-BA5C-F649-9D20-3D7F997D8E6C}"/>
    <w:embedBold r:id="rId8" w:fontKey="{9082D9BB-3AF6-2147-A9FC-FC552F8A820C}"/>
    <w:embedItalic r:id="rId9" w:fontKey="{279D35E4-E5BC-6D42-8FE7-3ECADD53C57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0" w:fontKey="{83AAD4E4-79D6-394C-BD65-48F7B4C8F2FF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1" w:fontKey="{A2AD7632-D4EA-734F-9404-869F121D947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DDE4F21"/>
    <w:multiLevelType w:val="hybridMultilevel"/>
    <w:tmpl w:val="8320F838"/>
    <w:lvl w:ilvl="0" w:tplc="40FA07C6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94222688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DANIEL YELAMOS DE LAS HERAS">
    <w15:presenceInfo w15:providerId="AD" w15:userId="S::daniel.yelamos@uva.es::6d3a8e5f-ef5c-45b4-acda-6265fc8f685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75EF"/>
    <w:rsid w:val="00000D2D"/>
    <w:rsid w:val="00006AC1"/>
    <w:rsid w:val="00006D4E"/>
    <w:rsid w:val="00015EDD"/>
    <w:rsid w:val="00021FB9"/>
    <w:rsid w:val="000347E0"/>
    <w:rsid w:val="000428CA"/>
    <w:rsid w:val="00052294"/>
    <w:rsid w:val="00063D15"/>
    <w:rsid w:val="00070359"/>
    <w:rsid w:val="000828BD"/>
    <w:rsid w:val="000836F1"/>
    <w:rsid w:val="000909DC"/>
    <w:rsid w:val="000966EF"/>
    <w:rsid w:val="000A4489"/>
    <w:rsid w:val="000B7343"/>
    <w:rsid w:val="000C5C7C"/>
    <w:rsid w:val="000D3A40"/>
    <w:rsid w:val="000D7C0F"/>
    <w:rsid w:val="000E7375"/>
    <w:rsid w:val="0010475B"/>
    <w:rsid w:val="0010503A"/>
    <w:rsid w:val="001279E8"/>
    <w:rsid w:val="00146982"/>
    <w:rsid w:val="00151568"/>
    <w:rsid w:val="001541F5"/>
    <w:rsid w:val="001644A8"/>
    <w:rsid w:val="0016658F"/>
    <w:rsid w:val="00170671"/>
    <w:rsid w:val="00180FBA"/>
    <w:rsid w:val="00190D1B"/>
    <w:rsid w:val="001942CC"/>
    <w:rsid w:val="001A0B23"/>
    <w:rsid w:val="001A25BE"/>
    <w:rsid w:val="001A7760"/>
    <w:rsid w:val="001B44F3"/>
    <w:rsid w:val="001D1DD0"/>
    <w:rsid w:val="001D318F"/>
    <w:rsid w:val="001F0AB1"/>
    <w:rsid w:val="0021711B"/>
    <w:rsid w:val="00231C2E"/>
    <w:rsid w:val="00265F2A"/>
    <w:rsid w:val="00270A36"/>
    <w:rsid w:val="002A3D50"/>
    <w:rsid w:val="002A75EF"/>
    <w:rsid w:val="002B33FD"/>
    <w:rsid w:val="002B6A7E"/>
    <w:rsid w:val="002B7118"/>
    <w:rsid w:val="002C0211"/>
    <w:rsid w:val="002D1AF3"/>
    <w:rsid w:val="003037DF"/>
    <w:rsid w:val="00320081"/>
    <w:rsid w:val="003213BF"/>
    <w:rsid w:val="00322893"/>
    <w:rsid w:val="00340002"/>
    <w:rsid w:val="003443A1"/>
    <w:rsid w:val="00344637"/>
    <w:rsid w:val="00345F66"/>
    <w:rsid w:val="00351FD6"/>
    <w:rsid w:val="0036572F"/>
    <w:rsid w:val="00366A00"/>
    <w:rsid w:val="00370AF2"/>
    <w:rsid w:val="00375AED"/>
    <w:rsid w:val="003762B3"/>
    <w:rsid w:val="00390A9E"/>
    <w:rsid w:val="00394C0B"/>
    <w:rsid w:val="00395E6E"/>
    <w:rsid w:val="003A692F"/>
    <w:rsid w:val="003B1EB3"/>
    <w:rsid w:val="003D4EF3"/>
    <w:rsid w:val="003E454B"/>
    <w:rsid w:val="003F1460"/>
    <w:rsid w:val="004056B6"/>
    <w:rsid w:val="00423CCF"/>
    <w:rsid w:val="0046075E"/>
    <w:rsid w:val="00463354"/>
    <w:rsid w:val="004851C3"/>
    <w:rsid w:val="004A3F43"/>
    <w:rsid w:val="004D5336"/>
    <w:rsid w:val="004D5D2E"/>
    <w:rsid w:val="004F1880"/>
    <w:rsid w:val="004F22E0"/>
    <w:rsid w:val="00505900"/>
    <w:rsid w:val="00505E66"/>
    <w:rsid w:val="00520B99"/>
    <w:rsid w:val="00570C52"/>
    <w:rsid w:val="00575209"/>
    <w:rsid w:val="00575E07"/>
    <w:rsid w:val="00590858"/>
    <w:rsid w:val="005B2633"/>
    <w:rsid w:val="005D3C78"/>
    <w:rsid w:val="005E4DC5"/>
    <w:rsid w:val="00600DB6"/>
    <w:rsid w:val="00612E4A"/>
    <w:rsid w:val="00620B89"/>
    <w:rsid w:val="00626BD1"/>
    <w:rsid w:val="00631EC9"/>
    <w:rsid w:val="006353D7"/>
    <w:rsid w:val="0064220E"/>
    <w:rsid w:val="006727BF"/>
    <w:rsid w:val="00675254"/>
    <w:rsid w:val="00683E91"/>
    <w:rsid w:val="006900D5"/>
    <w:rsid w:val="006A06F9"/>
    <w:rsid w:val="006B7393"/>
    <w:rsid w:val="006C24BB"/>
    <w:rsid w:val="006E5277"/>
    <w:rsid w:val="006E6042"/>
    <w:rsid w:val="006E793B"/>
    <w:rsid w:val="00711C04"/>
    <w:rsid w:val="00717E96"/>
    <w:rsid w:val="00724C47"/>
    <w:rsid w:val="007259D4"/>
    <w:rsid w:val="00733664"/>
    <w:rsid w:val="00735B87"/>
    <w:rsid w:val="00751499"/>
    <w:rsid w:val="007534E0"/>
    <w:rsid w:val="00756FBF"/>
    <w:rsid w:val="007571BF"/>
    <w:rsid w:val="00761322"/>
    <w:rsid w:val="00773A21"/>
    <w:rsid w:val="00776CCD"/>
    <w:rsid w:val="00777A03"/>
    <w:rsid w:val="007868D2"/>
    <w:rsid w:val="007907CA"/>
    <w:rsid w:val="007E42E7"/>
    <w:rsid w:val="007F2396"/>
    <w:rsid w:val="007F73CF"/>
    <w:rsid w:val="0080059B"/>
    <w:rsid w:val="008143AB"/>
    <w:rsid w:val="008213C0"/>
    <w:rsid w:val="00823A92"/>
    <w:rsid w:val="00830B8E"/>
    <w:rsid w:val="008431EA"/>
    <w:rsid w:val="00844D77"/>
    <w:rsid w:val="00847969"/>
    <w:rsid w:val="00867D33"/>
    <w:rsid w:val="0088212F"/>
    <w:rsid w:val="00884E5D"/>
    <w:rsid w:val="00886243"/>
    <w:rsid w:val="008A2191"/>
    <w:rsid w:val="008A43F4"/>
    <w:rsid w:val="008B2CAA"/>
    <w:rsid w:val="008C256A"/>
    <w:rsid w:val="008E0D98"/>
    <w:rsid w:val="008F6097"/>
    <w:rsid w:val="009009E5"/>
    <w:rsid w:val="00934DCE"/>
    <w:rsid w:val="00935072"/>
    <w:rsid w:val="009373DD"/>
    <w:rsid w:val="00941C8F"/>
    <w:rsid w:val="0094618B"/>
    <w:rsid w:val="00952F3E"/>
    <w:rsid w:val="00967AAD"/>
    <w:rsid w:val="00972F47"/>
    <w:rsid w:val="009841A3"/>
    <w:rsid w:val="00985A9B"/>
    <w:rsid w:val="00990B0A"/>
    <w:rsid w:val="00992E7D"/>
    <w:rsid w:val="009948FD"/>
    <w:rsid w:val="00997938"/>
    <w:rsid w:val="009A7A26"/>
    <w:rsid w:val="009C050A"/>
    <w:rsid w:val="009E3A60"/>
    <w:rsid w:val="009F1F5C"/>
    <w:rsid w:val="00A060AD"/>
    <w:rsid w:val="00A0793C"/>
    <w:rsid w:val="00A20640"/>
    <w:rsid w:val="00A25E53"/>
    <w:rsid w:val="00A30730"/>
    <w:rsid w:val="00A359F6"/>
    <w:rsid w:val="00A375D3"/>
    <w:rsid w:val="00A43AF2"/>
    <w:rsid w:val="00A45855"/>
    <w:rsid w:val="00A64B68"/>
    <w:rsid w:val="00A85A40"/>
    <w:rsid w:val="00A97268"/>
    <w:rsid w:val="00AA5668"/>
    <w:rsid w:val="00AB28D0"/>
    <w:rsid w:val="00AC119C"/>
    <w:rsid w:val="00AC41E4"/>
    <w:rsid w:val="00AC56F1"/>
    <w:rsid w:val="00AC7AA1"/>
    <w:rsid w:val="00AD1326"/>
    <w:rsid w:val="00AE3217"/>
    <w:rsid w:val="00AF0AC8"/>
    <w:rsid w:val="00B05B47"/>
    <w:rsid w:val="00B0776B"/>
    <w:rsid w:val="00B279AA"/>
    <w:rsid w:val="00B55704"/>
    <w:rsid w:val="00B6639E"/>
    <w:rsid w:val="00B67517"/>
    <w:rsid w:val="00B753EF"/>
    <w:rsid w:val="00B830AF"/>
    <w:rsid w:val="00BA0CAE"/>
    <w:rsid w:val="00BA3CEA"/>
    <w:rsid w:val="00BB1746"/>
    <w:rsid w:val="00BB762E"/>
    <w:rsid w:val="00BC69C4"/>
    <w:rsid w:val="00BD4F35"/>
    <w:rsid w:val="00BD7FA5"/>
    <w:rsid w:val="00BE16A7"/>
    <w:rsid w:val="00BF0AAD"/>
    <w:rsid w:val="00BF62E9"/>
    <w:rsid w:val="00C07051"/>
    <w:rsid w:val="00C0750C"/>
    <w:rsid w:val="00C118D1"/>
    <w:rsid w:val="00C25C6B"/>
    <w:rsid w:val="00C32A42"/>
    <w:rsid w:val="00C4615E"/>
    <w:rsid w:val="00C82B56"/>
    <w:rsid w:val="00C86C3A"/>
    <w:rsid w:val="00CA4231"/>
    <w:rsid w:val="00CB2616"/>
    <w:rsid w:val="00CB6228"/>
    <w:rsid w:val="00CB63AB"/>
    <w:rsid w:val="00CB7F15"/>
    <w:rsid w:val="00CD48AA"/>
    <w:rsid w:val="00CD6CB6"/>
    <w:rsid w:val="00CE364D"/>
    <w:rsid w:val="00CE38FE"/>
    <w:rsid w:val="00D23269"/>
    <w:rsid w:val="00D44B94"/>
    <w:rsid w:val="00D45686"/>
    <w:rsid w:val="00D46FAB"/>
    <w:rsid w:val="00D50CA6"/>
    <w:rsid w:val="00D5779E"/>
    <w:rsid w:val="00D61343"/>
    <w:rsid w:val="00D631CB"/>
    <w:rsid w:val="00D66FC7"/>
    <w:rsid w:val="00D74808"/>
    <w:rsid w:val="00D7494E"/>
    <w:rsid w:val="00D8078C"/>
    <w:rsid w:val="00D962E3"/>
    <w:rsid w:val="00DA2306"/>
    <w:rsid w:val="00DA5D27"/>
    <w:rsid w:val="00DB6E8C"/>
    <w:rsid w:val="00DE1086"/>
    <w:rsid w:val="00DF256D"/>
    <w:rsid w:val="00E11F1F"/>
    <w:rsid w:val="00E14197"/>
    <w:rsid w:val="00E347FB"/>
    <w:rsid w:val="00E401A1"/>
    <w:rsid w:val="00E41456"/>
    <w:rsid w:val="00E52D19"/>
    <w:rsid w:val="00E604A5"/>
    <w:rsid w:val="00E8540B"/>
    <w:rsid w:val="00E91D86"/>
    <w:rsid w:val="00E954E4"/>
    <w:rsid w:val="00E95FBF"/>
    <w:rsid w:val="00EA2DCE"/>
    <w:rsid w:val="00EA3A04"/>
    <w:rsid w:val="00EA5D6E"/>
    <w:rsid w:val="00EA7A9E"/>
    <w:rsid w:val="00EB619F"/>
    <w:rsid w:val="00EC4768"/>
    <w:rsid w:val="00EF1243"/>
    <w:rsid w:val="00F04052"/>
    <w:rsid w:val="00F125EA"/>
    <w:rsid w:val="00F31330"/>
    <w:rsid w:val="00F3191D"/>
    <w:rsid w:val="00F4622E"/>
    <w:rsid w:val="00F70270"/>
    <w:rsid w:val="00F83C88"/>
    <w:rsid w:val="00F84EA0"/>
    <w:rsid w:val="00FB0E33"/>
    <w:rsid w:val="00FC7A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C1356D"/>
  <w15:docId w15:val="{E4CFBD24-ADE3-724E-90D6-8DCA4532D9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Prrafodelista">
    <w:name w:val="List Paragraph"/>
    <w:basedOn w:val="Normal"/>
    <w:uiPriority w:val="34"/>
    <w:qFormat/>
    <w:rsid w:val="002626DB"/>
    <w:pPr>
      <w:ind w:left="720"/>
      <w:contextualSpacing/>
    </w:p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character" w:styleId="Refdecomentario">
    <w:name w:val="annotation reference"/>
    <w:basedOn w:val="Fuentedeprrafopredeter"/>
    <w:uiPriority w:val="99"/>
    <w:semiHidden/>
    <w:unhideWhenUsed/>
    <w:rsid w:val="004F22E0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4F22E0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4F22E0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4F22E0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4F22E0"/>
    <w:rPr>
      <w:b/>
      <w:bCs/>
      <w:sz w:val="20"/>
      <w:szCs w:val="20"/>
    </w:rPr>
  </w:style>
  <w:style w:type="character" w:customStyle="1" w:styleId="s9">
    <w:name w:val="s9"/>
    <w:basedOn w:val="Fuentedeprrafopredeter"/>
    <w:rsid w:val="00CB7F15"/>
  </w:style>
  <w:style w:type="character" w:customStyle="1" w:styleId="apple-converted-space">
    <w:name w:val="apple-converted-space"/>
    <w:basedOn w:val="Fuentedeprrafopredeter"/>
    <w:rsid w:val="00CB7F15"/>
  </w:style>
  <w:style w:type="character" w:customStyle="1" w:styleId="al-author-delim">
    <w:name w:val="al-author-delim"/>
    <w:basedOn w:val="Fuentedeprrafopredeter"/>
    <w:rsid w:val="00620B89"/>
  </w:style>
  <w:style w:type="character" w:styleId="nfasis">
    <w:name w:val="Emphasis"/>
    <w:basedOn w:val="Fuentedeprrafopredeter"/>
    <w:uiPriority w:val="20"/>
    <w:qFormat/>
    <w:rsid w:val="00620B89"/>
    <w:rPr>
      <w:i/>
      <w:iCs/>
    </w:rPr>
  </w:style>
  <w:style w:type="character" w:customStyle="1" w:styleId="given-name">
    <w:name w:val="given-name"/>
    <w:basedOn w:val="Fuentedeprrafopredeter"/>
    <w:rsid w:val="00370AF2"/>
  </w:style>
  <w:style w:type="character" w:customStyle="1" w:styleId="text">
    <w:name w:val="text"/>
    <w:basedOn w:val="Fuentedeprrafopredeter"/>
    <w:rsid w:val="00370AF2"/>
  </w:style>
  <w:style w:type="character" w:customStyle="1" w:styleId="title-text">
    <w:name w:val="title-text"/>
    <w:basedOn w:val="Fuentedeprrafopredeter"/>
    <w:rsid w:val="00F70270"/>
  </w:style>
  <w:style w:type="character" w:styleId="Hipervnculo">
    <w:name w:val="Hyperlink"/>
    <w:basedOn w:val="Fuentedeprrafopredeter"/>
    <w:uiPriority w:val="99"/>
    <w:semiHidden/>
    <w:unhideWhenUsed/>
    <w:rsid w:val="009E3A60"/>
    <w:rPr>
      <w:color w:val="0000FF"/>
      <w:u w:val="single"/>
    </w:rPr>
  </w:style>
  <w:style w:type="paragraph" w:styleId="Revisin">
    <w:name w:val="Revision"/>
    <w:hidden/>
    <w:uiPriority w:val="99"/>
    <w:semiHidden/>
    <w:rsid w:val="007907CA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microsoft.com/office/2011/relationships/people" Target="people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8hvdo4ZbtljEOXj9gMf6RdOXqVw==">CgMxLjAaJQoBMBIgCh4IB0IaCg9UaW1lcyBOZXcgUm9tYW4SB0d1bmdzdWg4AHIhMWFTcEZMUWJmSnlKUktGVHptV2RHWlpVTTI2LV81V0hD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</Pages>
  <Words>432</Words>
  <Characters>2379</Characters>
  <Application>Microsoft Office Word</Application>
  <DocSecurity>0</DocSecurity>
  <Lines>19</Lines>
  <Paragraphs>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2806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Cosmin Alexandru Dicu</dc:creator>
  <cp:lastModifiedBy>Daniel Yelamos de las Heras</cp:lastModifiedBy>
  <cp:revision>46</cp:revision>
  <dcterms:created xsi:type="dcterms:W3CDTF">2026-01-15T08:45:00Z</dcterms:created>
  <dcterms:modified xsi:type="dcterms:W3CDTF">2026-01-15T09:38:00Z</dcterms:modified>
</cp:coreProperties>
</file>